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heme="majorHAnsi" w:eastAsiaTheme="majorEastAsia" w:hAnsiTheme="majorHAnsi" w:cstheme="majorBidi"/>
          <w:sz w:val="72"/>
          <w:szCs w:val="72"/>
          <w:lang w:eastAsia="en-US"/>
        </w:rPr>
        <w:id w:val="-571726951"/>
        <w:docPartObj>
          <w:docPartGallery w:val="Cover Pages"/>
          <w:docPartUnique/>
        </w:docPartObj>
      </w:sdtPr>
      <w:sdtEndPr>
        <w:rPr>
          <w:rFonts w:asciiTheme="minorHAnsi" w:eastAsiaTheme="minorHAnsi" w:hAnsiTheme="minorHAnsi" w:cstheme="minorBidi"/>
          <w:sz w:val="22"/>
          <w:szCs w:val="22"/>
        </w:rPr>
      </w:sdtEndPr>
      <w:sdtContent>
        <w:p w14:paraId="33B5B5A9" w14:textId="77777777" w:rsidR="005E7E2F" w:rsidRDefault="005E7E2F">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5920" behindDoc="0" locked="0" layoutInCell="0" allowOverlap="1" wp14:anchorId="2E8D43B3" wp14:editId="7C6B0643">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091AC7B3" id="Rectangle 2" o:spid="_x0000_s1026" style="position:absolute;margin-left:0;margin-top:0;width:642.6pt;height:64.4pt;z-index:251665920;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8992" behindDoc="0" locked="0" layoutInCell="0" allowOverlap="1" wp14:anchorId="30DC292F" wp14:editId="0924B8D5">
                    <wp:simplePos x="0" y="0"/>
                    <wp:positionH relativeFrom="leftMargin">
                      <wp:align>center</wp:align>
                    </wp:positionH>
                    <wp:positionV relativeFrom="page">
                      <wp:align>center</wp:align>
                    </wp:positionV>
                    <wp:extent cx="90805" cy="10556240"/>
                    <wp:effectExtent l="0" t="0" r="4445" b="508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40E15124" id="Rectangle 5" o:spid="_x0000_s1026" style="position:absolute;margin-left:0;margin-top:0;width:7.15pt;height:831.2pt;z-index:251668992;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C/XCtk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7968" behindDoc="0" locked="0" layoutInCell="0" allowOverlap="1" wp14:anchorId="60D3852A" wp14:editId="2DA88888">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B7BD923" id="Rectangle 4" o:spid="_x0000_s1026" style="position:absolute;margin-left:0;margin-top:0;width:7.15pt;height:831.2pt;z-index:25166796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6944" behindDoc="0" locked="0" layoutInCell="0" allowOverlap="1" wp14:anchorId="358A8EF1" wp14:editId="1F9A7C9C">
                    <wp:simplePos x="0" y="0"/>
                    <wp:positionH relativeFrom="page">
                      <wp:align>center</wp:align>
                    </wp:positionH>
                    <wp:positionV relativeFrom="topMargin">
                      <wp:align>top</wp:align>
                    </wp:positionV>
                    <wp:extent cx="8161020" cy="822960"/>
                    <wp:effectExtent l="0" t="0" r="0" b="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C606709" id="Rectangle 3" o:spid="_x0000_s1026" style="position:absolute;margin-left:0;margin-top:0;width:642.6pt;height:64.8pt;z-index:25166694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VAJQIAAEI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placeholder>
              <w:docPart w:val="5124005C20D84EACB93125FC41E3C2DB"/>
            </w:placeholder>
            <w:dataBinding w:prefixMappings="xmlns:ns0='http://schemas.openxmlformats.org/package/2006/metadata/core-properties' xmlns:ns1='http://purl.org/dc/elements/1.1/'" w:xpath="/ns0:coreProperties[1]/ns1:title[1]" w:storeItemID="{6C3C8BC8-F283-45AE-878A-BAB7291924A1}"/>
            <w:text/>
          </w:sdtPr>
          <w:sdtEndPr/>
          <w:sdtContent>
            <w:p w14:paraId="5D06DFC5" w14:textId="77777777" w:rsidR="005E7E2F" w:rsidRDefault="005E7E2F">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Open Waters User Guide</w:t>
              </w:r>
            </w:p>
          </w:sdtContent>
        </w:sdt>
        <w:sdt>
          <w:sdtPr>
            <w:rPr>
              <w:rFonts w:asciiTheme="majorHAnsi" w:eastAsiaTheme="majorEastAsia" w:hAnsiTheme="majorHAnsi" w:cstheme="majorBidi"/>
              <w:sz w:val="36"/>
              <w:szCs w:val="36"/>
            </w:rPr>
            <w:alias w:val="Subtitle"/>
            <w:id w:val="14700077"/>
            <w:showingPlcHdr/>
            <w:dataBinding w:prefixMappings="xmlns:ns0='http://schemas.openxmlformats.org/package/2006/metadata/core-properties' xmlns:ns1='http://purl.org/dc/elements/1.1/'" w:xpath="/ns0:coreProperties[1]/ns1:subject[1]" w:storeItemID="{6C3C8BC8-F283-45AE-878A-BAB7291924A1}"/>
            <w:text/>
          </w:sdtPr>
          <w:sdtEndPr/>
          <w:sdtContent>
            <w:p w14:paraId="6BC37E6D" w14:textId="77777777" w:rsidR="005E7E2F" w:rsidRDefault="005E7E2F">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[Type the document subtitle]</w:t>
              </w:r>
            </w:p>
          </w:sdtContent>
        </w:sdt>
        <w:p w14:paraId="45D61116" w14:textId="77777777" w:rsidR="005E7E2F" w:rsidRDefault="005E7E2F">
          <w:pPr>
            <w:pStyle w:val="NoSpacing"/>
            <w:rPr>
              <w:rFonts w:asciiTheme="majorHAnsi" w:eastAsiaTheme="majorEastAsia" w:hAnsiTheme="majorHAnsi" w:cstheme="majorBidi"/>
              <w:sz w:val="36"/>
              <w:szCs w:val="36"/>
            </w:rPr>
          </w:pPr>
        </w:p>
        <w:p w14:paraId="405A4BA3" w14:textId="77777777" w:rsidR="005E7E2F" w:rsidRDefault="005E7E2F">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5-05-05T00:00:00Z">
              <w:dateFormat w:val="M/d/yyyy"/>
              <w:lid w:val="en-US"/>
              <w:storeMappedDataAs w:val="dateTime"/>
              <w:calendar w:val="gregorian"/>
            </w:date>
          </w:sdtPr>
          <w:sdtEndPr/>
          <w:sdtContent>
            <w:p w14:paraId="63149377" w14:textId="77777777" w:rsidR="005E7E2F" w:rsidRDefault="005E7E2F">
              <w:pPr>
                <w:pStyle w:val="NoSpacing"/>
              </w:pPr>
              <w:r>
                <w:t>5/5/2015</w:t>
              </w:r>
            </w:p>
          </w:sdtContent>
        </w:sdt>
        <w:sdt>
          <w:sdtPr>
            <w:alias w:val="Company"/>
            <w:id w:val="14700089"/>
            <w:dataBinding w:prefixMappings="xmlns:ns0='http://schemas.openxmlformats.org/officeDocument/2006/extended-properties'" w:xpath="/ns0:Properties[1]/ns0:Company[1]" w:storeItemID="{6668398D-A668-4E3E-A5EB-62B293D839F1}"/>
            <w:text/>
          </w:sdtPr>
          <w:sdtEndPr/>
          <w:sdtContent>
            <w:p w14:paraId="276A219C" w14:textId="77777777" w:rsidR="005E7E2F" w:rsidRDefault="005E7E2F">
              <w:pPr>
                <w:pStyle w:val="NoSpacing"/>
              </w:pPr>
              <w:r>
                <w:t>OTIE</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14:paraId="2D982E4C" w14:textId="77777777" w:rsidR="005E7E2F" w:rsidRDefault="00850CD4">
              <w:pPr>
                <w:pStyle w:val="NoSpacing"/>
              </w:pPr>
              <w:r>
                <w:t>EP-D-11-060</w:t>
              </w:r>
            </w:p>
          </w:sdtContent>
        </w:sdt>
        <w:p w14:paraId="4234DE2B" w14:textId="77777777" w:rsidR="005E7E2F" w:rsidRDefault="005E7E2F"/>
        <w:p w14:paraId="013BF92F" w14:textId="77777777" w:rsidR="005E7E2F" w:rsidRDefault="005E7E2F">
          <w:r>
            <w:br w:type="page"/>
          </w:r>
        </w:p>
      </w:sdtContent>
    </w:sdt>
    <w:p w14:paraId="74D32037" w14:textId="77777777" w:rsidR="003349ED" w:rsidRDefault="003349ED">
      <w:pPr>
        <w:rPr>
          <w:rFonts w:ascii="Arial" w:hAnsi="Arial" w:cs="Arial"/>
          <w:sz w:val="20"/>
          <w:szCs w:val="20"/>
        </w:rPr>
      </w:pPr>
    </w:p>
    <w:sdt>
      <w:sdtPr>
        <w:rPr>
          <w:rFonts w:asciiTheme="minorHAnsi" w:eastAsiaTheme="minorHAnsi" w:hAnsiTheme="minorHAnsi" w:cstheme="minorBidi"/>
          <w:color w:val="auto"/>
          <w:sz w:val="22"/>
          <w:szCs w:val="22"/>
        </w:rPr>
        <w:id w:val="-577833092"/>
        <w:docPartObj>
          <w:docPartGallery w:val="Table of Contents"/>
          <w:docPartUnique/>
        </w:docPartObj>
      </w:sdtPr>
      <w:sdtEndPr>
        <w:rPr>
          <w:b/>
          <w:bCs/>
          <w:noProof/>
        </w:rPr>
      </w:sdtEndPr>
      <w:sdtContent>
        <w:p w14:paraId="6287DB43" w14:textId="77777777" w:rsidR="000E3C4B" w:rsidRDefault="000E3C4B">
          <w:pPr>
            <w:pStyle w:val="TOCHeading"/>
          </w:pPr>
          <w:r>
            <w:t>Table of Contents</w:t>
          </w:r>
        </w:p>
        <w:p w14:paraId="2E0D3CFD" w14:textId="77777777" w:rsidR="0022316E" w:rsidRDefault="000E3C4B">
          <w:pPr>
            <w:pStyle w:val="TOC1"/>
            <w:tabs>
              <w:tab w:val="right" w:leader="dot" w:pos="9350"/>
            </w:tabs>
            <w:rPr>
              <w:ins w:id="1" w:author="Charles Zimmer" w:date="2015-08-09T23:42:00Z"/>
              <w:rFonts w:eastAsiaTheme="minorEastAsia"/>
              <w:noProof/>
            </w:rPr>
          </w:pPr>
          <w:r>
            <w:fldChar w:fldCharType="begin"/>
          </w:r>
          <w:r>
            <w:instrText xml:space="preserve"> TOC \o "1-3" \h \z \u </w:instrText>
          </w:r>
          <w:r>
            <w:fldChar w:fldCharType="separate"/>
          </w:r>
          <w:ins w:id="2" w:author="Charles Zimmer" w:date="2015-08-09T23:42:00Z">
            <w:r w:rsidR="0022316E" w:rsidRPr="000567CE">
              <w:rPr>
                <w:rStyle w:val="Hyperlink"/>
                <w:noProof/>
              </w:rPr>
              <w:fldChar w:fldCharType="begin"/>
            </w:r>
            <w:r w:rsidR="0022316E" w:rsidRPr="000567CE">
              <w:rPr>
                <w:rStyle w:val="Hyperlink"/>
                <w:noProof/>
              </w:rPr>
              <w:instrText xml:space="preserve"> </w:instrText>
            </w:r>
            <w:r w:rsidR="0022316E">
              <w:rPr>
                <w:noProof/>
              </w:rPr>
              <w:instrText>HYPERLINK \l "_Toc426927083"</w:instrText>
            </w:r>
            <w:r w:rsidR="0022316E" w:rsidRPr="000567CE">
              <w:rPr>
                <w:rStyle w:val="Hyperlink"/>
                <w:noProof/>
              </w:rPr>
              <w:instrText xml:space="preserve"> </w:instrText>
            </w:r>
            <w:r w:rsidR="0022316E" w:rsidRPr="000567CE">
              <w:rPr>
                <w:rStyle w:val="Hyperlink"/>
                <w:noProof/>
              </w:rPr>
              <w:fldChar w:fldCharType="separate"/>
            </w:r>
            <w:r w:rsidR="0022316E" w:rsidRPr="000567CE">
              <w:rPr>
                <w:rStyle w:val="Hyperlink"/>
                <w:noProof/>
              </w:rPr>
              <w:t>Introduction</w:t>
            </w:r>
            <w:r w:rsidR="0022316E">
              <w:rPr>
                <w:noProof/>
                <w:webHidden/>
              </w:rPr>
              <w:tab/>
            </w:r>
            <w:r w:rsidR="0022316E">
              <w:rPr>
                <w:noProof/>
                <w:webHidden/>
              </w:rPr>
              <w:fldChar w:fldCharType="begin"/>
            </w:r>
            <w:r w:rsidR="0022316E">
              <w:rPr>
                <w:noProof/>
                <w:webHidden/>
              </w:rPr>
              <w:instrText xml:space="preserve"> PAGEREF _Toc426927083 \h </w:instrText>
            </w:r>
          </w:ins>
          <w:r w:rsidR="0022316E">
            <w:rPr>
              <w:noProof/>
              <w:webHidden/>
            </w:rPr>
          </w:r>
          <w:r w:rsidR="0022316E">
            <w:rPr>
              <w:noProof/>
              <w:webHidden/>
            </w:rPr>
            <w:fldChar w:fldCharType="separate"/>
          </w:r>
          <w:ins w:id="3" w:author="Charles Zimmer" w:date="2015-08-09T23:42:00Z">
            <w:r w:rsidR="0022316E">
              <w:rPr>
                <w:noProof/>
                <w:webHidden/>
              </w:rPr>
              <w:t>2</w:t>
            </w:r>
            <w:r w:rsidR="0022316E">
              <w:rPr>
                <w:noProof/>
                <w:webHidden/>
              </w:rPr>
              <w:fldChar w:fldCharType="end"/>
            </w:r>
            <w:r w:rsidR="0022316E" w:rsidRPr="000567CE">
              <w:rPr>
                <w:rStyle w:val="Hyperlink"/>
                <w:noProof/>
              </w:rPr>
              <w:fldChar w:fldCharType="end"/>
            </w:r>
          </w:ins>
        </w:p>
        <w:p w14:paraId="4CE98FD3" w14:textId="77777777" w:rsidR="0022316E" w:rsidRDefault="0022316E">
          <w:pPr>
            <w:pStyle w:val="TOC1"/>
            <w:tabs>
              <w:tab w:val="right" w:leader="dot" w:pos="9350"/>
            </w:tabs>
            <w:rPr>
              <w:ins w:id="4" w:author="Charles Zimmer" w:date="2015-08-09T23:42:00Z"/>
              <w:rFonts w:eastAsiaTheme="minorEastAsia"/>
              <w:noProof/>
            </w:rPr>
          </w:pPr>
          <w:ins w:id="5"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"_Toc426927084"</w:instrText>
            </w:r>
            <w:r w:rsidRPr="000567CE">
              <w:rPr>
                <w:rStyle w:val="Hyperlink"/>
                <w:noProof/>
              </w:rPr>
              <w:instrText xml:space="preserve"> </w:instrText>
            </w:r>
            <w:r w:rsidRPr="000567CE">
              <w:rPr>
                <w:rStyle w:val="Hyperlink"/>
                <w:noProof/>
              </w:rPr>
              <w:fldChar w:fldCharType="separate"/>
            </w:r>
            <w:r w:rsidRPr="000567CE">
              <w:rPr>
                <w:rStyle w:val="Hyperlink"/>
                <w:noProof/>
              </w:rPr>
              <w:t>Analyze Data Section</w:t>
            </w:r>
            <w:r>
              <w:rPr>
                <w:noProof/>
                <w:webHidden/>
              </w:rPr>
              <w:tab/>
            </w:r>
            <w:r>
              <w:rPr>
                <w:noProof/>
                <w:webHidden/>
              </w:rPr>
              <w:fldChar w:fldCharType="begin"/>
            </w:r>
            <w:r>
              <w:rPr>
                <w:noProof/>
                <w:webHidden/>
              </w:rPr>
              <w:instrText xml:space="preserve"> PAGEREF _Toc426927084 \h </w:instrText>
            </w:r>
          </w:ins>
          <w:r>
            <w:rPr>
              <w:noProof/>
              <w:webHidden/>
            </w:rPr>
          </w:r>
          <w:r>
            <w:rPr>
              <w:noProof/>
              <w:webHidden/>
            </w:rPr>
            <w:fldChar w:fldCharType="separate"/>
          </w:r>
          <w:ins w:id="6" w:author="Charles Zimmer" w:date="2015-08-09T23:42:00Z">
            <w:r>
              <w:rPr>
                <w:noProof/>
                <w:webHidden/>
              </w:rPr>
              <w:t>3</w:t>
            </w:r>
            <w:r>
              <w:rPr>
                <w:noProof/>
                <w:webHidden/>
              </w:rPr>
              <w:fldChar w:fldCharType="end"/>
            </w:r>
            <w:r w:rsidRPr="000567CE">
              <w:rPr>
                <w:rStyle w:val="Hyperlink"/>
                <w:noProof/>
              </w:rPr>
              <w:fldChar w:fldCharType="end"/>
            </w:r>
          </w:ins>
        </w:p>
        <w:p w14:paraId="373F6A4B" w14:textId="77777777" w:rsidR="0022316E" w:rsidRDefault="0022316E">
          <w:pPr>
            <w:pStyle w:val="TOC1"/>
            <w:tabs>
              <w:tab w:val="right" w:leader="dot" w:pos="9350"/>
            </w:tabs>
            <w:rPr>
              <w:ins w:id="7" w:author="Charles Zimmer" w:date="2015-08-09T23:42:00Z"/>
              <w:rFonts w:eastAsiaTheme="minorEastAsia"/>
              <w:noProof/>
            </w:rPr>
          </w:pPr>
          <w:ins w:id="8"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"_Toc426927085"</w:instrText>
            </w:r>
            <w:r w:rsidRPr="000567CE">
              <w:rPr>
                <w:rStyle w:val="Hyperlink"/>
                <w:noProof/>
              </w:rPr>
              <w:instrText xml:space="preserve"> </w:instrText>
            </w:r>
            <w:r w:rsidRPr="000567CE">
              <w:rPr>
                <w:rStyle w:val="Hyperlink"/>
                <w:noProof/>
              </w:rPr>
              <w:fldChar w:fldCharType="separate"/>
            </w:r>
            <w:r w:rsidRPr="000567CE">
              <w:rPr>
                <w:rStyle w:val="Hyperlink"/>
                <w:noProof/>
              </w:rPr>
              <w:t>Upload Data Section</w:t>
            </w:r>
            <w:r>
              <w:rPr>
                <w:noProof/>
                <w:webHidden/>
              </w:rPr>
              <w:tab/>
            </w:r>
            <w:r>
              <w:rPr>
                <w:noProof/>
                <w:webHidden/>
              </w:rPr>
              <w:fldChar w:fldCharType="begin"/>
            </w:r>
            <w:r>
              <w:rPr>
                <w:noProof/>
                <w:webHidden/>
              </w:rPr>
              <w:instrText xml:space="preserve"> PAGEREF _Toc426927085 \h </w:instrText>
            </w:r>
          </w:ins>
          <w:r>
            <w:rPr>
              <w:noProof/>
              <w:webHidden/>
            </w:rPr>
          </w:r>
          <w:r>
            <w:rPr>
              <w:noProof/>
              <w:webHidden/>
            </w:rPr>
            <w:fldChar w:fldCharType="separate"/>
          </w:r>
          <w:ins w:id="9" w:author="Charles Zimmer" w:date="2015-08-09T23:42:00Z">
            <w:r>
              <w:rPr>
                <w:noProof/>
                <w:webHidden/>
              </w:rPr>
              <w:t>15</w:t>
            </w:r>
            <w:r>
              <w:rPr>
                <w:noProof/>
                <w:webHidden/>
              </w:rPr>
              <w:fldChar w:fldCharType="end"/>
            </w:r>
            <w:r w:rsidRPr="000567CE">
              <w:rPr>
                <w:rStyle w:val="Hyperlink"/>
                <w:noProof/>
              </w:rPr>
              <w:fldChar w:fldCharType="end"/>
            </w:r>
          </w:ins>
        </w:p>
        <w:p w14:paraId="16DD9484" w14:textId="77777777" w:rsidR="0022316E" w:rsidRDefault="0022316E">
          <w:pPr>
            <w:pStyle w:val="TOC2"/>
            <w:tabs>
              <w:tab w:val="right" w:leader="dot" w:pos="9350"/>
            </w:tabs>
            <w:rPr>
              <w:ins w:id="10" w:author="Charles Zimmer" w:date="2015-08-09T23:42:00Z"/>
              <w:rFonts w:eastAsiaTheme="minorEastAsia"/>
              <w:noProof/>
            </w:rPr>
          </w:pPr>
          <w:ins w:id="11"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"_Toc426927086"</w:instrText>
            </w:r>
            <w:r w:rsidRPr="000567CE">
              <w:rPr>
                <w:rStyle w:val="Hyperlink"/>
                <w:noProof/>
              </w:rPr>
              <w:instrText xml:space="preserve"> </w:instrText>
            </w:r>
            <w:r w:rsidRPr="000567CE">
              <w:rPr>
                <w:rStyle w:val="Hyperlink"/>
                <w:noProof/>
              </w:rPr>
              <w:fldChar w:fldCharType="separate"/>
            </w:r>
            <w:r w:rsidRPr="000567CE">
              <w:rPr>
                <w:rStyle w:val="Hyperlink"/>
                <w:noProof/>
              </w:rPr>
              <w:t>Configure Upload</w:t>
            </w:r>
            <w:r>
              <w:rPr>
                <w:noProof/>
                <w:webHidden/>
              </w:rPr>
              <w:tab/>
            </w:r>
            <w:r>
              <w:rPr>
                <w:noProof/>
                <w:webHidden/>
              </w:rPr>
              <w:fldChar w:fldCharType="begin"/>
            </w:r>
            <w:r>
              <w:rPr>
                <w:noProof/>
                <w:webHidden/>
              </w:rPr>
              <w:instrText xml:space="preserve"> PAGEREF _Toc426927086 \h </w:instrText>
            </w:r>
          </w:ins>
          <w:r>
            <w:rPr>
              <w:noProof/>
              <w:webHidden/>
            </w:rPr>
          </w:r>
          <w:r>
            <w:rPr>
              <w:noProof/>
              <w:webHidden/>
            </w:rPr>
            <w:fldChar w:fldCharType="separate"/>
          </w:r>
          <w:ins w:id="12" w:author="Charles Zimmer" w:date="2015-08-09T23:42:00Z">
            <w:r>
              <w:rPr>
                <w:noProof/>
                <w:webHidden/>
              </w:rPr>
              <w:t>17</w:t>
            </w:r>
            <w:r>
              <w:rPr>
                <w:noProof/>
                <w:webHidden/>
              </w:rPr>
              <w:fldChar w:fldCharType="end"/>
            </w:r>
            <w:r w:rsidRPr="000567CE">
              <w:rPr>
                <w:rStyle w:val="Hyperlink"/>
                <w:noProof/>
              </w:rPr>
              <w:fldChar w:fldCharType="end"/>
            </w:r>
          </w:ins>
        </w:p>
        <w:p w14:paraId="4D975A8D" w14:textId="77777777" w:rsidR="0022316E" w:rsidRDefault="0022316E">
          <w:pPr>
            <w:pStyle w:val="TOC2"/>
            <w:tabs>
              <w:tab w:val="right" w:leader="dot" w:pos="9350"/>
            </w:tabs>
            <w:rPr>
              <w:ins w:id="13" w:author="Charles Zimmer" w:date="2015-08-09T23:42:00Z"/>
              <w:rFonts w:eastAsiaTheme="minorEastAsia"/>
              <w:noProof/>
            </w:rPr>
          </w:pPr>
          <w:ins w:id="14"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"_Toc426927087"</w:instrText>
            </w:r>
            <w:r w:rsidRPr="000567CE">
              <w:rPr>
                <w:rStyle w:val="Hyperlink"/>
                <w:noProof/>
              </w:rPr>
              <w:instrText xml:space="preserve"> </w:instrText>
            </w:r>
            <w:r w:rsidRPr="000567CE">
              <w:rPr>
                <w:rStyle w:val="Hyperlink"/>
                <w:noProof/>
              </w:rPr>
              <w:fldChar w:fldCharType="separate"/>
            </w:r>
            <w:r w:rsidRPr="000567CE">
              <w:rPr>
                <w:rStyle w:val="Hyperlink"/>
                <w:noProof/>
              </w:rPr>
              <w:t>Configure Possible Fields For MS Excel File Uploads</w:t>
            </w:r>
            <w:r>
              <w:rPr>
                <w:noProof/>
                <w:webHidden/>
              </w:rPr>
              <w:tab/>
            </w:r>
            <w:r>
              <w:rPr>
                <w:noProof/>
                <w:webHidden/>
              </w:rPr>
              <w:fldChar w:fldCharType="begin"/>
            </w:r>
            <w:r>
              <w:rPr>
                <w:noProof/>
                <w:webHidden/>
              </w:rPr>
              <w:instrText xml:space="preserve"> PAGEREF _Toc426927087 \h </w:instrText>
            </w:r>
          </w:ins>
          <w:r>
            <w:rPr>
              <w:noProof/>
              <w:webHidden/>
            </w:rPr>
          </w:r>
          <w:r>
            <w:rPr>
              <w:noProof/>
              <w:webHidden/>
            </w:rPr>
            <w:fldChar w:fldCharType="separate"/>
          </w:r>
          <w:ins w:id="15" w:author="Charles Zimmer" w:date="2015-08-09T23:42:00Z">
            <w:r>
              <w:rPr>
                <w:noProof/>
                <w:webHidden/>
              </w:rPr>
              <w:t>18</w:t>
            </w:r>
            <w:r>
              <w:rPr>
                <w:noProof/>
                <w:webHidden/>
              </w:rPr>
              <w:fldChar w:fldCharType="end"/>
            </w:r>
            <w:r w:rsidRPr="000567CE">
              <w:rPr>
                <w:rStyle w:val="Hyperlink"/>
                <w:noProof/>
              </w:rPr>
              <w:fldChar w:fldCharType="end"/>
            </w:r>
          </w:ins>
        </w:p>
        <w:p w14:paraId="4279C1D1" w14:textId="77777777" w:rsidR="0022316E" w:rsidRDefault="0022316E">
          <w:pPr>
            <w:pStyle w:val="TOC1"/>
            <w:tabs>
              <w:tab w:val="right" w:leader="dot" w:pos="9350"/>
            </w:tabs>
            <w:rPr>
              <w:ins w:id="16" w:author="Charles Zimmer" w:date="2015-08-09T23:42:00Z"/>
              <w:rFonts w:eastAsiaTheme="minorEastAsia"/>
              <w:noProof/>
            </w:rPr>
          </w:pPr>
          <w:ins w:id="17"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"_Toc426927088"</w:instrText>
            </w:r>
            <w:r w:rsidRPr="000567CE">
              <w:rPr>
                <w:rStyle w:val="Hyperlink"/>
                <w:noProof/>
              </w:rPr>
              <w:instrText xml:space="preserve"> </w:instrText>
            </w:r>
            <w:r w:rsidRPr="000567CE">
              <w:rPr>
                <w:rStyle w:val="Hyperlink"/>
                <w:noProof/>
              </w:rPr>
              <w:fldChar w:fldCharType="separate"/>
            </w:r>
            <w:r w:rsidRPr="000567CE">
              <w:rPr>
                <w:rStyle w:val="Hyperlink"/>
                <w:noProof/>
              </w:rPr>
              <w:t>Manual Data Entry</w:t>
            </w:r>
            <w:r>
              <w:rPr>
                <w:noProof/>
                <w:webHidden/>
              </w:rPr>
              <w:tab/>
            </w:r>
            <w:r>
              <w:rPr>
                <w:noProof/>
                <w:webHidden/>
              </w:rPr>
              <w:fldChar w:fldCharType="begin"/>
            </w:r>
            <w:r>
              <w:rPr>
                <w:noProof/>
                <w:webHidden/>
              </w:rPr>
              <w:instrText xml:space="preserve"> PAGEREF _Toc426927088 \h </w:instrText>
            </w:r>
          </w:ins>
          <w:r>
            <w:rPr>
              <w:noProof/>
              <w:webHidden/>
            </w:rPr>
          </w:r>
          <w:r>
            <w:rPr>
              <w:noProof/>
              <w:webHidden/>
            </w:rPr>
            <w:fldChar w:fldCharType="separate"/>
          </w:r>
          <w:ins w:id="18" w:author="Charles Zimmer" w:date="2015-08-09T23:42:00Z">
            <w:r>
              <w:rPr>
                <w:noProof/>
                <w:webHidden/>
              </w:rPr>
              <w:t>21</w:t>
            </w:r>
            <w:r>
              <w:rPr>
                <w:noProof/>
                <w:webHidden/>
              </w:rPr>
              <w:fldChar w:fldCharType="end"/>
            </w:r>
            <w:r w:rsidRPr="000567CE">
              <w:rPr>
                <w:rStyle w:val="Hyperlink"/>
                <w:noProof/>
              </w:rPr>
              <w:fldChar w:fldCharType="end"/>
            </w:r>
          </w:ins>
        </w:p>
        <w:p w14:paraId="540D4CA9" w14:textId="77777777" w:rsidR="0022316E" w:rsidRDefault="0022316E">
          <w:pPr>
            <w:pStyle w:val="TOC2"/>
            <w:tabs>
              <w:tab w:val="right" w:leader="dot" w:pos="9350"/>
            </w:tabs>
            <w:rPr>
              <w:ins w:id="19" w:author="Charles Zimmer" w:date="2015-08-09T23:42:00Z"/>
              <w:rFonts w:eastAsiaTheme="minorEastAsia"/>
              <w:noProof/>
            </w:rPr>
          </w:pPr>
          <w:ins w:id="20"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"_Toc426927089"</w:instrText>
            </w:r>
            <w:r w:rsidRPr="000567CE">
              <w:rPr>
                <w:rStyle w:val="Hyperlink"/>
                <w:noProof/>
              </w:rPr>
              <w:instrText xml:space="preserve"> </w:instrText>
            </w:r>
            <w:r w:rsidRPr="000567CE">
              <w:rPr>
                <w:rStyle w:val="Hyperlink"/>
                <w:noProof/>
              </w:rPr>
              <w:fldChar w:fldCharType="separate"/>
            </w:r>
            <w:r w:rsidRPr="000567CE">
              <w:rPr>
                <w:rStyle w:val="Hyperlink"/>
                <w:noProof/>
              </w:rPr>
              <w:t>Organization</w:t>
            </w:r>
            <w:r>
              <w:rPr>
                <w:noProof/>
                <w:webHidden/>
              </w:rPr>
              <w:tab/>
            </w:r>
            <w:r>
              <w:rPr>
                <w:noProof/>
                <w:webHidden/>
              </w:rPr>
              <w:fldChar w:fldCharType="begin"/>
            </w:r>
            <w:r>
              <w:rPr>
                <w:noProof/>
                <w:webHidden/>
              </w:rPr>
              <w:instrText xml:space="preserve"> PAGEREF _Toc426927089 \h </w:instrText>
            </w:r>
          </w:ins>
          <w:r>
            <w:rPr>
              <w:noProof/>
              <w:webHidden/>
            </w:rPr>
          </w:r>
          <w:r>
            <w:rPr>
              <w:noProof/>
              <w:webHidden/>
            </w:rPr>
            <w:fldChar w:fldCharType="separate"/>
          </w:r>
          <w:ins w:id="21" w:author="Charles Zimmer" w:date="2015-08-09T23:42:00Z">
            <w:r>
              <w:rPr>
                <w:noProof/>
                <w:webHidden/>
              </w:rPr>
              <w:t>21</w:t>
            </w:r>
            <w:r>
              <w:rPr>
                <w:noProof/>
                <w:webHidden/>
              </w:rPr>
              <w:fldChar w:fldCharType="end"/>
            </w:r>
            <w:r w:rsidRPr="000567CE">
              <w:rPr>
                <w:rStyle w:val="Hyperlink"/>
                <w:noProof/>
              </w:rPr>
              <w:fldChar w:fldCharType="end"/>
            </w:r>
          </w:ins>
        </w:p>
        <w:p w14:paraId="1D42D227" w14:textId="77777777" w:rsidR="0022316E" w:rsidRDefault="0022316E">
          <w:pPr>
            <w:pStyle w:val="TOC2"/>
            <w:tabs>
              <w:tab w:val="right" w:leader="dot" w:pos="9350"/>
            </w:tabs>
            <w:rPr>
              <w:ins w:id="22" w:author="Charles Zimmer" w:date="2015-08-09T23:42:00Z"/>
              <w:rFonts w:eastAsiaTheme="minorEastAsia"/>
              <w:noProof/>
            </w:rPr>
          </w:pPr>
          <w:ins w:id="23"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"_Toc426927090"</w:instrText>
            </w:r>
            <w:r w:rsidRPr="000567CE">
              <w:rPr>
                <w:rStyle w:val="Hyperlink"/>
                <w:noProof/>
              </w:rPr>
              <w:instrText xml:space="preserve"> </w:instrText>
            </w:r>
            <w:r w:rsidRPr="000567CE">
              <w:rPr>
                <w:rStyle w:val="Hyperlink"/>
                <w:noProof/>
              </w:rPr>
              <w:fldChar w:fldCharType="separate"/>
            </w:r>
            <w:r w:rsidRPr="000567CE">
              <w:rPr>
                <w:rStyle w:val="Hyperlink"/>
                <w:noProof/>
              </w:rPr>
              <w:t>Projects</w:t>
            </w:r>
            <w:r>
              <w:rPr>
                <w:noProof/>
                <w:webHidden/>
              </w:rPr>
              <w:tab/>
            </w:r>
            <w:r>
              <w:rPr>
                <w:noProof/>
                <w:webHidden/>
              </w:rPr>
              <w:fldChar w:fldCharType="begin"/>
            </w:r>
            <w:r>
              <w:rPr>
                <w:noProof/>
                <w:webHidden/>
              </w:rPr>
              <w:instrText xml:space="preserve"> PAGEREF _Toc426927090 \h </w:instrText>
            </w:r>
          </w:ins>
          <w:r>
            <w:rPr>
              <w:noProof/>
              <w:webHidden/>
            </w:rPr>
          </w:r>
          <w:r>
            <w:rPr>
              <w:noProof/>
              <w:webHidden/>
            </w:rPr>
            <w:fldChar w:fldCharType="separate"/>
          </w:r>
          <w:ins w:id="24" w:author="Charles Zimmer" w:date="2015-08-09T23:42:00Z">
            <w:r>
              <w:rPr>
                <w:noProof/>
                <w:webHidden/>
              </w:rPr>
              <w:t>22</w:t>
            </w:r>
            <w:r>
              <w:rPr>
                <w:noProof/>
                <w:webHidden/>
              </w:rPr>
              <w:fldChar w:fldCharType="end"/>
            </w:r>
            <w:r w:rsidRPr="000567CE">
              <w:rPr>
                <w:rStyle w:val="Hyperlink"/>
                <w:noProof/>
              </w:rPr>
              <w:fldChar w:fldCharType="end"/>
            </w:r>
          </w:ins>
        </w:p>
        <w:p w14:paraId="2784E515" w14:textId="77777777" w:rsidR="0022316E" w:rsidRDefault="0022316E">
          <w:pPr>
            <w:pStyle w:val="TOC2"/>
            <w:tabs>
              <w:tab w:val="right" w:leader="dot" w:pos="9350"/>
            </w:tabs>
            <w:rPr>
              <w:ins w:id="25" w:author="Charles Zimmer" w:date="2015-08-09T23:42:00Z"/>
              <w:rFonts w:eastAsiaTheme="minorEastAsia"/>
              <w:noProof/>
            </w:rPr>
          </w:pPr>
          <w:ins w:id="26"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"_Toc426927091"</w:instrText>
            </w:r>
            <w:r w:rsidRPr="000567CE">
              <w:rPr>
                <w:rStyle w:val="Hyperlink"/>
                <w:noProof/>
              </w:rPr>
              <w:instrText xml:space="preserve"> </w:instrText>
            </w:r>
            <w:r w:rsidRPr="000567CE">
              <w:rPr>
                <w:rStyle w:val="Hyperlink"/>
                <w:noProof/>
              </w:rPr>
              <w:fldChar w:fldCharType="separate"/>
            </w:r>
            <w:r w:rsidRPr="000567CE">
              <w:rPr>
                <w:rStyle w:val="Hyperlink"/>
                <w:noProof/>
              </w:rPr>
              <w:t>Monitoring Locations</w:t>
            </w:r>
            <w:r>
              <w:rPr>
                <w:noProof/>
                <w:webHidden/>
              </w:rPr>
              <w:tab/>
            </w:r>
            <w:r>
              <w:rPr>
                <w:noProof/>
                <w:webHidden/>
              </w:rPr>
              <w:fldChar w:fldCharType="begin"/>
            </w:r>
            <w:r>
              <w:rPr>
                <w:noProof/>
                <w:webHidden/>
              </w:rPr>
              <w:instrText xml:space="preserve"> PAGEREF _Toc426927091 \h </w:instrText>
            </w:r>
          </w:ins>
          <w:r>
            <w:rPr>
              <w:noProof/>
              <w:webHidden/>
            </w:rPr>
          </w:r>
          <w:r>
            <w:rPr>
              <w:noProof/>
              <w:webHidden/>
            </w:rPr>
            <w:fldChar w:fldCharType="separate"/>
          </w:r>
          <w:ins w:id="27" w:author="Charles Zimmer" w:date="2015-08-09T23:42:00Z">
            <w:r>
              <w:rPr>
                <w:noProof/>
                <w:webHidden/>
              </w:rPr>
              <w:t>23</w:t>
            </w:r>
            <w:r>
              <w:rPr>
                <w:noProof/>
                <w:webHidden/>
              </w:rPr>
              <w:fldChar w:fldCharType="end"/>
            </w:r>
            <w:r w:rsidRPr="000567CE">
              <w:rPr>
                <w:rStyle w:val="Hyperlink"/>
                <w:noProof/>
              </w:rPr>
              <w:fldChar w:fldCharType="end"/>
            </w:r>
          </w:ins>
        </w:p>
        <w:p w14:paraId="305511F9" w14:textId="77777777" w:rsidR="0022316E" w:rsidRDefault="0022316E">
          <w:pPr>
            <w:pStyle w:val="TOC2"/>
            <w:tabs>
              <w:tab w:val="right" w:leader="dot" w:pos="9350"/>
            </w:tabs>
            <w:rPr>
              <w:ins w:id="28" w:author="Charles Zimmer" w:date="2015-08-09T23:42:00Z"/>
              <w:rFonts w:eastAsiaTheme="minorEastAsia"/>
              <w:noProof/>
            </w:rPr>
          </w:pPr>
          <w:ins w:id="29"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"_Toc426927092"</w:instrText>
            </w:r>
            <w:r w:rsidRPr="000567CE">
              <w:rPr>
                <w:rStyle w:val="Hyperlink"/>
                <w:noProof/>
              </w:rPr>
              <w:instrText xml:space="preserve"> </w:instrText>
            </w:r>
            <w:r w:rsidRPr="000567CE">
              <w:rPr>
                <w:rStyle w:val="Hyperlink"/>
                <w:noProof/>
              </w:rPr>
              <w:fldChar w:fldCharType="separate"/>
            </w:r>
            <w:r w:rsidRPr="000567CE">
              <w:rPr>
                <w:rStyle w:val="Hyperlink"/>
                <w:noProof/>
              </w:rPr>
              <w:t>Activities</w:t>
            </w:r>
            <w:r>
              <w:rPr>
                <w:noProof/>
                <w:webHidden/>
              </w:rPr>
              <w:tab/>
            </w:r>
            <w:r>
              <w:rPr>
                <w:noProof/>
                <w:webHidden/>
              </w:rPr>
              <w:fldChar w:fldCharType="begin"/>
            </w:r>
            <w:r>
              <w:rPr>
                <w:noProof/>
                <w:webHidden/>
              </w:rPr>
              <w:instrText xml:space="preserve"> PAGEREF _Toc426927092 \h </w:instrText>
            </w:r>
          </w:ins>
          <w:r>
            <w:rPr>
              <w:noProof/>
              <w:webHidden/>
            </w:rPr>
          </w:r>
          <w:r>
            <w:rPr>
              <w:noProof/>
              <w:webHidden/>
            </w:rPr>
            <w:fldChar w:fldCharType="separate"/>
          </w:r>
          <w:ins w:id="30" w:author="Charles Zimmer" w:date="2015-08-09T23:42:00Z">
            <w:r>
              <w:rPr>
                <w:noProof/>
                <w:webHidden/>
              </w:rPr>
              <w:t>25</w:t>
            </w:r>
            <w:r>
              <w:rPr>
                <w:noProof/>
                <w:webHidden/>
              </w:rPr>
              <w:fldChar w:fldCharType="end"/>
            </w:r>
            <w:r w:rsidRPr="000567CE">
              <w:rPr>
                <w:rStyle w:val="Hyperlink"/>
                <w:noProof/>
              </w:rPr>
              <w:fldChar w:fldCharType="end"/>
            </w:r>
          </w:ins>
        </w:p>
        <w:p w14:paraId="4A9F51E7" w14:textId="77777777" w:rsidR="0022316E" w:rsidRDefault="0022316E">
          <w:pPr>
            <w:pStyle w:val="TOC2"/>
            <w:tabs>
              <w:tab w:val="right" w:leader="dot" w:pos="9350"/>
            </w:tabs>
            <w:rPr>
              <w:ins w:id="31" w:author="Charles Zimmer" w:date="2015-08-09T23:42:00Z"/>
              <w:rFonts w:eastAsiaTheme="minorEastAsia"/>
              <w:noProof/>
            </w:rPr>
          </w:pPr>
          <w:ins w:id="32"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"_Toc426927093"</w:instrText>
            </w:r>
            <w:r w:rsidRPr="000567CE">
              <w:rPr>
                <w:rStyle w:val="Hyperlink"/>
                <w:noProof/>
              </w:rPr>
              <w:instrText xml:space="preserve"> </w:instrText>
            </w:r>
            <w:r w:rsidRPr="000567CE">
              <w:rPr>
                <w:rStyle w:val="Hyperlink"/>
                <w:noProof/>
              </w:rPr>
              <w:fldChar w:fldCharType="separate"/>
            </w:r>
            <w:r w:rsidRPr="000567CE">
              <w:rPr>
                <w:rStyle w:val="Hyperlink"/>
                <w:noProof/>
              </w:rPr>
              <w:t>Analyze Configuration</w:t>
            </w:r>
            <w:r>
              <w:rPr>
                <w:noProof/>
                <w:webHidden/>
              </w:rPr>
              <w:tab/>
            </w:r>
            <w:r>
              <w:rPr>
                <w:noProof/>
                <w:webHidden/>
              </w:rPr>
              <w:fldChar w:fldCharType="begin"/>
            </w:r>
            <w:r>
              <w:rPr>
                <w:noProof/>
                <w:webHidden/>
              </w:rPr>
              <w:instrText xml:space="preserve"> PAGEREF _Toc426927093 \h </w:instrText>
            </w:r>
          </w:ins>
          <w:r>
            <w:rPr>
              <w:noProof/>
              <w:webHidden/>
            </w:rPr>
          </w:r>
          <w:r>
            <w:rPr>
              <w:noProof/>
              <w:webHidden/>
            </w:rPr>
            <w:fldChar w:fldCharType="separate"/>
          </w:r>
          <w:ins w:id="33" w:author="Charles Zimmer" w:date="2015-08-09T23:42:00Z">
            <w:r>
              <w:rPr>
                <w:noProof/>
                <w:webHidden/>
              </w:rPr>
              <w:t>28</w:t>
            </w:r>
            <w:r>
              <w:rPr>
                <w:noProof/>
                <w:webHidden/>
              </w:rPr>
              <w:fldChar w:fldCharType="end"/>
            </w:r>
            <w:r w:rsidRPr="000567CE">
              <w:rPr>
                <w:rStyle w:val="Hyperlink"/>
                <w:noProof/>
              </w:rPr>
              <w:fldChar w:fldCharType="end"/>
            </w:r>
          </w:ins>
        </w:p>
        <w:p w14:paraId="5D15D997" w14:textId="77777777" w:rsidR="0022316E" w:rsidRDefault="0022316E">
          <w:pPr>
            <w:pStyle w:val="TOC1"/>
            <w:tabs>
              <w:tab w:val="right" w:leader="dot" w:pos="9350"/>
            </w:tabs>
            <w:rPr>
              <w:ins w:id="34" w:author="Charles Zimmer" w:date="2015-08-09T23:42:00Z"/>
              <w:rFonts w:eastAsiaTheme="minorEastAsia"/>
              <w:noProof/>
            </w:rPr>
          </w:pPr>
          <w:ins w:id="35"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"_Toc426927094"</w:instrText>
            </w:r>
            <w:r w:rsidRPr="000567CE">
              <w:rPr>
                <w:rStyle w:val="Hyperlink"/>
                <w:noProof/>
              </w:rPr>
              <w:instrText xml:space="preserve"> </w:instrText>
            </w:r>
            <w:r w:rsidRPr="000567CE">
              <w:rPr>
                <w:rStyle w:val="Hyperlink"/>
                <w:noProof/>
              </w:rPr>
              <w:fldChar w:fldCharType="separate"/>
            </w:r>
            <w:r w:rsidRPr="000567CE">
              <w:rPr>
                <w:rStyle w:val="Hyperlink"/>
                <w:noProof/>
              </w:rPr>
              <w:t>Administration Section</w:t>
            </w:r>
            <w:r>
              <w:rPr>
                <w:noProof/>
                <w:webHidden/>
              </w:rPr>
              <w:tab/>
            </w:r>
            <w:r>
              <w:rPr>
                <w:noProof/>
                <w:webHidden/>
              </w:rPr>
              <w:fldChar w:fldCharType="begin"/>
            </w:r>
            <w:r>
              <w:rPr>
                <w:noProof/>
                <w:webHidden/>
              </w:rPr>
              <w:instrText xml:space="preserve"> PAGEREF _Toc426927094 \h </w:instrText>
            </w:r>
          </w:ins>
          <w:r>
            <w:rPr>
              <w:noProof/>
              <w:webHidden/>
            </w:rPr>
          </w:r>
          <w:r>
            <w:rPr>
              <w:noProof/>
              <w:webHidden/>
            </w:rPr>
            <w:fldChar w:fldCharType="separate"/>
          </w:r>
          <w:ins w:id="36" w:author="Charles Zimmer" w:date="2015-08-09T23:42:00Z">
            <w:r>
              <w:rPr>
                <w:noProof/>
                <w:webHidden/>
              </w:rPr>
              <w:t>29</w:t>
            </w:r>
            <w:r>
              <w:rPr>
                <w:noProof/>
                <w:webHidden/>
              </w:rPr>
              <w:fldChar w:fldCharType="end"/>
            </w:r>
            <w:r w:rsidRPr="000567CE">
              <w:rPr>
                <w:rStyle w:val="Hyperlink"/>
                <w:noProof/>
              </w:rPr>
              <w:fldChar w:fldCharType="end"/>
            </w:r>
          </w:ins>
        </w:p>
        <w:p w14:paraId="2A496B6B" w14:textId="77777777" w:rsidR="0022316E" w:rsidRDefault="0022316E">
          <w:pPr>
            <w:pStyle w:val="TOC2"/>
            <w:tabs>
              <w:tab w:val="right" w:leader="dot" w:pos="9350"/>
            </w:tabs>
            <w:rPr>
              <w:ins w:id="37" w:author="Charles Zimmer" w:date="2015-08-09T23:42:00Z"/>
              <w:rFonts w:eastAsiaTheme="minorEastAsia"/>
              <w:noProof/>
            </w:rPr>
          </w:pPr>
          <w:ins w:id="38"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"_Toc426927095"</w:instrText>
            </w:r>
            <w:r w:rsidRPr="000567CE">
              <w:rPr>
                <w:rStyle w:val="Hyperlink"/>
                <w:noProof/>
              </w:rPr>
              <w:instrText xml:space="preserve"> </w:instrText>
            </w:r>
            <w:r w:rsidRPr="000567CE">
              <w:rPr>
                <w:rStyle w:val="Hyperlink"/>
                <w:noProof/>
              </w:rPr>
              <w:fldChar w:fldCharType="separate"/>
            </w:r>
            <w:r w:rsidRPr="000567CE">
              <w:rPr>
                <w:rStyle w:val="Hyperlink"/>
                <w:noProof/>
              </w:rPr>
              <w:t>My Account</w:t>
            </w:r>
            <w:r>
              <w:rPr>
                <w:noProof/>
                <w:webHidden/>
              </w:rPr>
              <w:tab/>
            </w:r>
            <w:r>
              <w:rPr>
                <w:noProof/>
                <w:webHidden/>
              </w:rPr>
              <w:fldChar w:fldCharType="begin"/>
            </w:r>
            <w:r>
              <w:rPr>
                <w:noProof/>
                <w:webHidden/>
              </w:rPr>
              <w:instrText xml:space="preserve"> PAGEREF _Toc426927095 \h </w:instrText>
            </w:r>
          </w:ins>
          <w:r>
            <w:rPr>
              <w:noProof/>
              <w:webHidden/>
            </w:rPr>
          </w:r>
          <w:r>
            <w:rPr>
              <w:noProof/>
              <w:webHidden/>
            </w:rPr>
            <w:fldChar w:fldCharType="separate"/>
          </w:r>
          <w:ins w:id="39" w:author="Charles Zimmer" w:date="2015-08-09T23:42:00Z">
            <w:r>
              <w:rPr>
                <w:noProof/>
                <w:webHidden/>
              </w:rPr>
              <w:t>29</w:t>
            </w:r>
            <w:r>
              <w:rPr>
                <w:noProof/>
                <w:webHidden/>
              </w:rPr>
              <w:fldChar w:fldCharType="end"/>
            </w:r>
            <w:r w:rsidRPr="000567CE">
              <w:rPr>
                <w:rStyle w:val="Hyperlink"/>
                <w:noProof/>
              </w:rPr>
              <w:fldChar w:fldCharType="end"/>
            </w:r>
          </w:ins>
        </w:p>
        <w:p w14:paraId="5DAAC17C" w14:textId="77777777" w:rsidR="0022316E" w:rsidRDefault="0022316E">
          <w:pPr>
            <w:pStyle w:val="TOC2"/>
            <w:tabs>
              <w:tab w:val="right" w:leader="dot" w:pos="9350"/>
            </w:tabs>
            <w:rPr>
              <w:ins w:id="40" w:author="Charles Zimmer" w:date="2015-08-09T23:42:00Z"/>
              <w:rFonts w:eastAsiaTheme="minorEastAsia"/>
              <w:noProof/>
            </w:rPr>
          </w:pPr>
          <w:ins w:id="41"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"_Toc426927096"</w:instrText>
            </w:r>
            <w:r w:rsidRPr="000567CE">
              <w:rPr>
                <w:rStyle w:val="Hyperlink"/>
                <w:noProof/>
              </w:rPr>
              <w:instrText xml:space="preserve"> </w:instrText>
            </w:r>
            <w:r w:rsidRPr="000567CE">
              <w:rPr>
                <w:rStyle w:val="Hyperlink"/>
                <w:noProof/>
              </w:rPr>
              <w:fldChar w:fldCharType="separate"/>
            </w:r>
            <w:r w:rsidRPr="000567CE">
              <w:rPr>
                <w:rStyle w:val="Hyperlink"/>
                <w:noProof/>
              </w:rPr>
              <w:t>User Management</w:t>
            </w:r>
            <w:r>
              <w:rPr>
                <w:noProof/>
                <w:webHidden/>
              </w:rPr>
              <w:tab/>
            </w:r>
            <w:r>
              <w:rPr>
                <w:noProof/>
                <w:webHidden/>
              </w:rPr>
              <w:fldChar w:fldCharType="begin"/>
            </w:r>
            <w:r>
              <w:rPr>
                <w:noProof/>
                <w:webHidden/>
              </w:rPr>
              <w:instrText xml:space="preserve"> PAGEREF _Toc426927096 \h </w:instrText>
            </w:r>
          </w:ins>
          <w:r>
            <w:rPr>
              <w:noProof/>
              <w:webHidden/>
            </w:rPr>
          </w:r>
          <w:r>
            <w:rPr>
              <w:noProof/>
              <w:webHidden/>
            </w:rPr>
            <w:fldChar w:fldCharType="separate"/>
          </w:r>
          <w:ins w:id="42" w:author="Charles Zimmer" w:date="2015-08-09T23:42:00Z">
            <w:r>
              <w:rPr>
                <w:noProof/>
                <w:webHidden/>
              </w:rPr>
              <w:t>29</w:t>
            </w:r>
            <w:r>
              <w:rPr>
                <w:noProof/>
                <w:webHidden/>
              </w:rPr>
              <w:fldChar w:fldCharType="end"/>
            </w:r>
            <w:r w:rsidRPr="000567CE">
              <w:rPr>
                <w:rStyle w:val="Hyperlink"/>
                <w:noProof/>
              </w:rPr>
              <w:fldChar w:fldCharType="end"/>
            </w:r>
          </w:ins>
        </w:p>
        <w:p w14:paraId="7ACD952C" w14:textId="77777777" w:rsidR="0022316E" w:rsidRDefault="0022316E">
          <w:pPr>
            <w:pStyle w:val="TOC2"/>
            <w:tabs>
              <w:tab w:val="right" w:leader="dot" w:pos="9350"/>
            </w:tabs>
            <w:rPr>
              <w:ins w:id="43" w:author="Charles Zimmer" w:date="2015-08-09T23:42:00Z"/>
              <w:rFonts w:eastAsiaTheme="minorEastAsia"/>
              <w:noProof/>
            </w:rPr>
          </w:pPr>
          <w:ins w:id="44"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"_Toc426927097"</w:instrText>
            </w:r>
            <w:r w:rsidRPr="000567CE">
              <w:rPr>
                <w:rStyle w:val="Hyperlink"/>
                <w:noProof/>
              </w:rPr>
              <w:instrText xml:space="preserve"> </w:instrText>
            </w:r>
            <w:r w:rsidRPr="000567CE">
              <w:rPr>
                <w:rStyle w:val="Hyperlink"/>
                <w:noProof/>
              </w:rPr>
              <w:fldChar w:fldCharType="separate"/>
            </w:r>
            <w:r w:rsidRPr="000567CE">
              <w:rPr>
                <w:rStyle w:val="Hyperlink"/>
                <w:noProof/>
              </w:rPr>
              <w:t>Role Management</w:t>
            </w:r>
            <w:r>
              <w:rPr>
                <w:noProof/>
                <w:webHidden/>
              </w:rPr>
              <w:tab/>
            </w:r>
            <w:r>
              <w:rPr>
                <w:noProof/>
                <w:webHidden/>
              </w:rPr>
              <w:fldChar w:fldCharType="begin"/>
            </w:r>
            <w:r>
              <w:rPr>
                <w:noProof/>
                <w:webHidden/>
              </w:rPr>
              <w:instrText xml:space="preserve"> PAGEREF _Toc426927097 \h </w:instrText>
            </w:r>
          </w:ins>
          <w:r>
            <w:rPr>
              <w:noProof/>
              <w:webHidden/>
            </w:rPr>
          </w:r>
          <w:r>
            <w:rPr>
              <w:noProof/>
              <w:webHidden/>
            </w:rPr>
            <w:fldChar w:fldCharType="separate"/>
          </w:r>
          <w:ins w:id="45" w:author="Charles Zimmer" w:date="2015-08-09T23:42:00Z">
            <w:r>
              <w:rPr>
                <w:noProof/>
                <w:webHidden/>
              </w:rPr>
              <w:t>29</w:t>
            </w:r>
            <w:r>
              <w:rPr>
                <w:noProof/>
                <w:webHidden/>
              </w:rPr>
              <w:fldChar w:fldCharType="end"/>
            </w:r>
            <w:r w:rsidRPr="000567CE">
              <w:rPr>
                <w:rStyle w:val="Hyperlink"/>
                <w:noProof/>
              </w:rPr>
              <w:fldChar w:fldCharType="end"/>
            </w:r>
          </w:ins>
        </w:p>
        <w:p w14:paraId="3BE0C51A" w14:textId="77777777" w:rsidR="0022316E" w:rsidRDefault="0022316E">
          <w:pPr>
            <w:pStyle w:val="TOC2"/>
            <w:tabs>
              <w:tab w:val="right" w:leader="dot" w:pos="9350"/>
            </w:tabs>
            <w:rPr>
              <w:ins w:id="46" w:author="Charles Zimmer" w:date="2015-08-09T23:42:00Z"/>
              <w:rFonts w:eastAsiaTheme="minorEastAsia"/>
              <w:noProof/>
            </w:rPr>
          </w:pPr>
          <w:ins w:id="47"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"_Toc426927098"</w:instrText>
            </w:r>
            <w:r w:rsidRPr="000567CE">
              <w:rPr>
                <w:rStyle w:val="Hyperlink"/>
                <w:noProof/>
              </w:rPr>
              <w:instrText xml:space="preserve"> </w:instrText>
            </w:r>
            <w:r w:rsidRPr="000567CE">
              <w:rPr>
                <w:rStyle w:val="Hyperlink"/>
                <w:noProof/>
              </w:rPr>
              <w:fldChar w:fldCharType="separate"/>
            </w:r>
            <w:r w:rsidRPr="000567CE">
              <w:rPr>
                <w:rStyle w:val="Hyperlink"/>
                <w:noProof/>
              </w:rPr>
              <w:t>App Settings</w:t>
            </w:r>
            <w:r>
              <w:rPr>
                <w:noProof/>
                <w:webHidden/>
              </w:rPr>
              <w:tab/>
            </w:r>
            <w:r>
              <w:rPr>
                <w:noProof/>
                <w:webHidden/>
              </w:rPr>
              <w:fldChar w:fldCharType="begin"/>
            </w:r>
            <w:r>
              <w:rPr>
                <w:noProof/>
                <w:webHidden/>
              </w:rPr>
              <w:instrText xml:space="preserve"> PAGEREF _Toc426927098 \h </w:instrText>
            </w:r>
          </w:ins>
          <w:r>
            <w:rPr>
              <w:noProof/>
              <w:webHidden/>
            </w:rPr>
          </w:r>
          <w:r>
            <w:rPr>
              <w:noProof/>
              <w:webHidden/>
            </w:rPr>
            <w:fldChar w:fldCharType="separate"/>
          </w:r>
          <w:ins w:id="48" w:author="Charles Zimmer" w:date="2015-08-09T23:42:00Z">
            <w:r>
              <w:rPr>
                <w:noProof/>
                <w:webHidden/>
              </w:rPr>
              <w:t>31</w:t>
            </w:r>
            <w:r>
              <w:rPr>
                <w:noProof/>
                <w:webHidden/>
              </w:rPr>
              <w:fldChar w:fldCharType="end"/>
            </w:r>
            <w:r w:rsidRPr="000567CE">
              <w:rPr>
                <w:rStyle w:val="Hyperlink"/>
                <w:noProof/>
              </w:rPr>
              <w:fldChar w:fldCharType="end"/>
            </w:r>
          </w:ins>
        </w:p>
        <w:p w14:paraId="38F643B2" w14:textId="77777777" w:rsidR="0022316E" w:rsidRDefault="0022316E">
          <w:pPr>
            <w:pStyle w:val="TOC2"/>
            <w:tabs>
              <w:tab w:val="right" w:leader="dot" w:pos="9350"/>
            </w:tabs>
            <w:rPr>
              <w:ins w:id="49" w:author="Charles Zimmer" w:date="2015-08-09T23:42:00Z"/>
              <w:rFonts w:eastAsiaTheme="minorEastAsia"/>
              <w:noProof/>
            </w:rPr>
          </w:pPr>
          <w:ins w:id="50"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"_Toc426927099"</w:instrText>
            </w:r>
            <w:r w:rsidRPr="000567CE">
              <w:rPr>
                <w:rStyle w:val="Hyperlink"/>
                <w:noProof/>
              </w:rPr>
              <w:instrText xml:space="preserve"> </w:instrText>
            </w:r>
            <w:r w:rsidRPr="000567CE">
              <w:rPr>
                <w:rStyle w:val="Hyperlink"/>
                <w:noProof/>
              </w:rPr>
              <w:fldChar w:fldCharType="separate"/>
            </w:r>
            <w:r w:rsidRPr="000567CE">
              <w:rPr>
                <w:rStyle w:val="Hyperlink"/>
                <w:noProof/>
              </w:rPr>
              <w:t>WQX Management</w:t>
            </w:r>
            <w:r>
              <w:rPr>
                <w:noProof/>
                <w:webHidden/>
              </w:rPr>
              <w:tab/>
            </w:r>
            <w:r>
              <w:rPr>
                <w:noProof/>
                <w:webHidden/>
              </w:rPr>
              <w:fldChar w:fldCharType="begin"/>
            </w:r>
            <w:r>
              <w:rPr>
                <w:noProof/>
                <w:webHidden/>
              </w:rPr>
              <w:instrText xml:space="preserve"> PAGEREF _Toc426927099 \h </w:instrText>
            </w:r>
          </w:ins>
          <w:r>
            <w:rPr>
              <w:noProof/>
              <w:webHidden/>
            </w:rPr>
          </w:r>
          <w:r>
            <w:rPr>
              <w:noProof/>
              <w:webHidden/>
            </w:rPr>
            <w:fldChar w:fldCharType="separate"/>
          </w:r>
          <w:ins w:id="51" w:author="Charles Zimmer" w:date="2015-08-09T23:42:00Z">
            <w:r>
              <w:rPr>
                <w:noProof/>
                <w:webHidden/>
              </w:rPr>
              <w:t>32</w:t>
            </w:r>
            <w:r>
              <w:rPr>
                <w:noProof/>
                <w:webHidden/>
              </w:rPr>
              <w:fldChar w:fldCharType="end"/>
            </w:r>
            <w:r w:rsidRPr="000567CE">
              <w:rPr>
                <w:rStyle w:val="Hyperlink"/>
                <w:noProof/>
              </w:rPr>
              <w:fldChar w:fldCharType="end"/>
            </w:r>
          </w:ins>
        </w:p>
        <w:p w14:paraId="5A8FE7EB" w14:textId="77777777" w:rsidR="0022316E" w:rsidRDefault="0022316E">
          <w:pPr>
            <w:pStyle w:val="TOC2"/>
            <w:tabs>
              <w:tab w:val="right" w:leader="dot" w:pos="9350"/>
            </w:tabs>
            <w:rPr>
              <w:ins w:id="52" w:author="Charles Zimmer" w:date="2015-08-09T23:42:00Z"/>
              <w:rFonts w:eastAsiaTheme="minorEastAsia"/>
              <w:noProof/>
            </w:rPr>
          </w:pPr>
          <w:ins w:id="53"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"_Toc426927100"</w:instrText>
            </w:r>
            <w:r w:rsidRPr="000567CE">
              <w:rPr>
                <w:rStyle w:val="Hyperlink"/>
                <w:noProof/>
              </w:rPr>
              <w:instrText xml:space="preserve"> </w:instrText>
            </w:r>
            <w:r w:rsidRPr="000567CE">
              <w:rPr>
                <w:rStyle w:val="Hyperlink"/>
                <w:noProof/>
              </w:rPr>
              <w:fldChar w:fldCharType="separate"/>
            </w:r>
            <w:r w:rsidRPr="000567CE">
              <w:rPr>
                <w:rStyle w:val="Hyperlink"/>
                <w:noProof/>
              </w:rPr>
              <w:t>Org Characteristic Settings</w:t>
            </w:r>
            <w:r>
              <w:rPr>
                <w:noProof/>
                <w:webHidden/>
              </w:rPr>
              <w:tab/>
            </w:r>
            <w:r>
              <w:rPr>
                <w:noProof/>
                <w:webHidden/>
              </w:rPr>
              <w:fldChar w:fldCharType="begin"/>
            </w:r>
            <w:r>
              <w:rPr>
                <w:noProof/>
                <w:webHidden/>
              </w:rPr>
              <w:instrText xml:space="preserve"> PAGEREF _Toc426927100 \h </w:instrText>
            </w:r>
          </w:ins>
          <w:r>
            <w:rPr>
              <w:noProof/>
              <w:webHidden/>
            </w:rPr>
          </w:r>
          <w:r>
            <w:rPr>
              <w:noProof/>
              <w:webHidden/>
            </w:rPr>
            <w:fldChar w:fldCharType="separate"/>
          </w:r>
          <w:ins w:id="54" w:author="Charles Zimmer" w:date="2015-08-09T23:42:00Z">
            <w:r>
              <w:rPr>
                <w:noProof/>
                <w:webHidden/>
              </w:rPr>
              <w:t>33</w:t>
            </w:r>
            <w:r>
              <w:rPr>
                <w:noProof/>
                <w:webHidden/>
              </w:rPr>
              <w:fldChar w:fldCharType="end"/>
            </w:r>
            <w:r w:rsidRPr="000567CE">
              <w:rPr>
                <w:rStyle w:val="Hyperlink"/>
                <w:noProof/>
              </w:rPr>
              <w:fldChar w:fldCharType="end"/>
            </w:r>
          </w:ins>
        </w:p>
        <w:p w14:paraId="5DC0FD8F" w14:textId="77777777" w:rsidR="0022316E" w:rsidRDefault="0022316E">
          <w:pPr>
            <w:pStyle w:val="TOC2"/>
            <w:tabs>
              <w:tab w:val="right" w:leader="dot" w:pos="9350"/>
            </w:tabs>
            <w:rPr>
              <w:ins w:id="55" w:author="Charles Zimmer" w:date="2015-08-09T23:42:00Z"/>
              <w:rFonts w:eastAsiaTheme="minorEastAsia"/>
              <w:noProof/>
            </w:rPr>
          </w:pPr>
          <w:ins w:id="56"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"_Toc426927101"</w:instrText>
            </w:r>
            <w:r w:rsidRPr="000567CE">
              <w:rPr>
                <w:rStyle w:val="Hyperlink"/>
                <w:noProof/>
              </w:rPr>
              <w:instrText xml:space="preserve"> </w:instrText>
            </w:r>
            <w:r w:rsidRPr="000567CE">
              <w:rPr>
                <w:rStyle w:val="Hyperlink"/>
                <w:noProof/>
              </w:rPr>
              <w:fldChar w:fldCharType="separate"/>
            </w:r>
            <w:r w:rsidRPr="000567CE">
              <w:rPr>
                <w:rStyle w:val="Hyperlink"/>
                <w:noProof/>
              </w:rPr>
              <w:t>Column Admin</w:t>
            </w:r>
            <w:r>
              <w:rPr>
                <w:noProof/>
                <w:webHidden/>
              </w:rPr>
              <w:tab/>
            </w:r>
            <w:r>
              <w:rPr>
                <w:noProof/>
                <w:webHidden/>
              </w:rPr>
              <w:fldChar w:fldCharType="begin"/>
            </w:r>
            <w:r>
              <w:rPr>
                <w:noProof/>
                <w:webHidden/>
              </w:rPr>
              <w:instrText xml:space="preserve"> PAGEREF _Toc426927101 \h </w:instrText>
            </w:r>
          </w:ins>
          <w:r>
            <w:rPr>
              <w:noProof/>
              <w:webHidden/>
            </w:rPr>
          </w:r>
          <w:r>
            <w:rPr>
              <w:noProof/>
              <w:webHidden/>
            </w:rPr>
            <w:fldChar w:fldCharType="separate"/>
          </w:r>
          <w:ins w:id="57" w:author="Charles Zimmer" w:date="2015-08-09T23:42:00Z">
            <w:r>
              <w:rPr>
                <w:noProof/>
                <w:webHidden/>
              </w:rPr>
              <w:t>34</w:t>
            </w:r>
            <w:r>
              <w:rPr>
                <w:noProof/>
                <w:webHidden/>
              </w:rPr>
              <w:fldChar w:fldCharType="end"/>
            </w:r>
            <w:r w:rsidRPr="000567CE">
              <w:rPr>
                <w:rStyle w:val="Hyperlink"/>
                <w:noProof/>
              </w:rPr>
              <w:fldChar w:fldCharType="end"/>
            </w:r>
          </w:ins>
        </w:p>
        <w:p w14:paraId="4FCC32F6" w14:textId="77777777" w:rsidR="0022316E" w:rsidRDefault="0022316E">
          <w:pPr>
            <w:pStyle w:val="TOC2"/>
            <w:tabs>
              <w:tab w:val="right" w:leader="dot" w:pos="9350"/>
            </w:tabs>
            <w:rPr>
              <w:ins w:id="58" w:author="Charles Zimmer" w:date="2015-08-09T23:42:00Z"/>
              <w:rFonts w:eastAsiaTheme="minorEastAsia"/>
              <w:noProof/>
            </w:rPr>
          </w:pPr>
          <w:ins w:id="59" w:author="Charles Zimmer" w:date="2015-08-09T23:42:00Z">
            <w:r w:rsidRPr="000567CE">
              <w:rPr>
                <w:rStyle w:val="Hyperlink"/>
                <w:noProof/>
              </w:rPr>
              <w:fldChar w:fldCharType="begin"/>
            </w:r>
            <w:r w:rsidRPr="000567CE">
              <w:rPr>
                <w:rStyle w:val="Hyperlink"/>
                <w:noProof/>
              </w:rPr>
              <w:instrText xml:space="preserve"> </w:instrText>
            </w:r>
            <w:r>
              <w:rPr>
                <w:noProof/>
              </w:rPr>
              <w:instrText>HYPERLINK \l "_Toc426927102"</w:instrText>
            </w:r>
            <w:r w:rsidRPr="000567CE">
              <w:rPr>
                <w:rStyle w:val="Hyperlink"/>
                <w:noProof/>
              </w:rPr>
              <w:instrText xml:space="preserve"> </w:instrText>
            </w:r>
            <w:r w:rsidRPr="000567CE">
              <w:rPr>
                <w:rStyle w:val="Hyperlink"/>
                <w:noProof/>
              </w:rPr>
              <w:fldChar w:fldCharType="separate"/>
            </w:r>
            <w:r w:rsidRPr="000567CE">
              <w:rPr>
                <w:rStyle w:val="Hyperlink"/>
                <w:noProof/>
              </w:rPr>
              <w:t>Synch Data</w:t>
            </w:r>
            <w:r>
              <w:rPr>
                <w:noProof/>
                <w:webHidden/>
              </w:rPr>
              <w:tab/>
            </w:r>
            <w:r>
              <w:rPr>
                <w:noProof/>
                <w:webHidden/>
              </w:rPr>
              <w:fldChar w:fldCharType="begin"/>
            </w:r>
            <w:r>
              <w:rPr>
                <w:noProof/>
                <w:webHidden/>
              </w:rPr>
              <w:instrText xml:space="preserve"> PAGEREF _Toc426927102 \h </w:instrText>
            </w:r>
          </w:ins>
          <w:r>
            <w:rPr>
              <w:noProof/>
              <w:webHidden/>
            </w:rPr>
          </w:r>
          <w:r>
            <w:rPr>
              <w:noProof/>
              <w:webHidden/>
            </w:rPr>
            <w:fldChar w:fldCharType="separate"/>
          </w:r>
          <w:ins w:id="60" w:author="Charles Zimmer" w:date="2015-08-09T23:42:00Z">
            <w:r>
              <w:rPr>
                <w:noProof/>
                <w:webHidden/>
              </w:rPr>
              <w:t>35</w:t>
            </w:r>
            <w:r>
              <w:rPr>
                <w:noProof/>
                <w:webHidden/>
              </w:rPr>
              <w:fldChar w:fldCharType="end"/>
            </w:r>
            <w:r w:rsidRPr="000567CE">
              <w:rPr>
                <w:rStyle w:val="Hyperlink"/>
                <w:noProof/>
              </w:rPr>
              <w:fldChar w:fldCharType="end"/>
            </w:r>
          </w:ins>
        </w:p>
        <w:p w14:paraId="10F37355" w14:textId="77777777" w:rsidR="00EC0CBC" w:rsidDel="0022316E" w:rsidRDefault="00EC0CBC">
          <w:pPr>
            <w:pStyle w:val="TOC1"/>
            <w:tabs>
              <w:tab w:val="right" w:leader="dot" w:pos="9350"/>
            </w:tabs>
            <w:rPr>
              <w:del w:id="61" w:author="Charles Zimmer" w:date="2015-08-09T23:42:00Z"/>
              <w:rFonts w:eastAsiaTheme="minorEastAsia"/>
              <w:noProof/>
            </w:rPr>
          </w:pPr>
          <w:del w:id="62" w:author="Charles Zimmer" w:date="2015-08-09T23:42:00Z">
            <w:r w:rsidRPr="0022316E" w:rsidDel="0022316E">
              <w:rPr>
                <w:rPrChange w:id="63" w:author="Charles Zimmer" w:date="2015-08-09T23:42:00Z">
                  <w:rPr>
                    <w:rStyle w:val="Hyperlink"/>
                    <w:noProof/>
                  </w:rPr>
                </w:rPrChange>
              </w:rPr>
              <w:delText>Introduction</w:delText>
            </w:r>
            <w:r w:rsidDel="0022316E">
              <w:rPr>
                <w:noProof/>
                <w:webHidden/>
              </w:rPr>
              <w:tab/>
              <w:delText>2</w:delText>
            </w:r>
          </w:del>
        </w:p>
        <w:p w14:paraId="669C3D1F" w14:textId="77777777" w:rsidR="00EC0CBC" w:rsidDel="0022316E" w:rsidRDefault="00EC0CBC">
          <w:pPr>
            <w:pStyle w:val="TOC1"/>
            <w:tabs>
              <w:tab w:val="right" w:leader="dot" w:pos="9350"/>
            </w:tabs>
            <w:rPr>
              <w:del w:id="64" w:author="Charles Zimmer" w:date="2015-08-09T23:42:00Z"/>
              <w:rFonts w:eastAsiaTheme="minorEastAsia"/>
              <w:noProof/>
            </w:rPr>
          </w:pPr>
          <w:del w:id="65" w:author="Charles Zimmer" w:date="2015-08-09T23:42:00Z">
            <w:r w:rsidRPr="0022316E" w:rsidDel="0022316E">
              <w:rPr>
                <w:rPrChange w:id="66" w:author="Charles Zimmer" w:date="2015-08-09T23:42:00Z">
                  <w:rPr>
                    <w:rStyle w:val="Hyperlink"/>
                    <w:noProof/>
                  </w:rPr>
                </w:rPrChange>
              </w:rPr>
              <w:delText>Analyze Data Section</w:delText>
            </w:r>
            <w:r w:rsidDel="0022316E">
              <w:rPr>
                <w:noProof/>
                <w:webHidden/>
              </w:rPr>
              <w:tab/>
              <w:delText>3</w:delText>
            </w:r>
          </w:del>
        </w:p>
        <w:p w14:paraId="12E1C5C7" w14:textId="77777777" w:rsidR="00EC0CBC" w:rsidDel="0022316E" w:rsidRDefault="00EC0CBC">
          <w:pPr>
            <w:pStyle w:val="TOC1"/>
            <w:tabs>
              <w:tab w:val="right" w:leader="dot" w:pos="9350"/>
            </w:tabs>
            <w:rPr>
              <w:del w:id="67" w:author="Charles Zimmer" w:date="2015-08-09T23:42:00Z"/>
              <w:rFonts w:eastAsiaTheme="minorEastAsia"/>
              <w:noProof/>
            </w:rPr>
          </w:pPr>
          <w:del w:id="68" w:author="Charles Zimmer" w:date="2015-08-09T23:42:00Z">
            <w:r w:rsidRPr="0022316E" w:rsidDel="0022316E">
              <w:rPr>
                <w:rPrChange w:id="69" w:author="Charles Zimmer" w:date="2015-08-09T23:42:00Z">
                  <w:rPr>
                    <w:rStyle w:val="Hyperlink"/>
                    <w:noProof/>
                  </w:rPr>
                </w:rPrChange>
              </w:rPr>
              <w:delText>Upload Data Section</w:delText>
            </w:r>
            <w:r w:rsidDel="0022316E">
              <w:rPr>
                <w:noProof/>
                <w:webHidden/>
              </w:rPr>
              <w:tab/>
              <w:delText>15</w:delText>
            </w:r>
          </w:del>
        </w:p>
        <w:p w14:paraId="7A6D0BE7" w14:textId="77777777" w:rsidR="00EC0CBC" w:rsidDel="0022316E" w:rsidRDefault="00EC0CBC">
          <w:pPr>
            <w:pStyle w:val="TOC2"/>
            <w:tabs>
              <w:tab w:val="right" w:leader="dot" w:pos="9350"/>
            </w:tabs>
            <w:rPr>
              <w:del w:id="70" w:author="Charles Zimmer" w:date="2015-08-09T23:42:00Z"/>
              <w:rFonts w:eastAsiaTheme="minorEastAsia"/>
              <w:noProof/>
            </w:rPr>
          </w:pPr>
          <w:del w:id="71" w:author="Charles Zimmer" w:date="2015-08-09T23:42:00Z">
            <w:r w:rsidRPr="0022316E" w:rsidDel="0022316E">
              <w:rPr>
                <w:rPrChange w:id="72" w:author="Charles Zimmer" w:date="2015-08-09T23:42:00Z">
                  <w:rPr>
                    <w:rStyle w:val="Hyperlink"/>
                    <w:noProof/>
                  </w:rPr>
                </w:rPrChange>
              </w:rPr>
              <w:delText>Configure Upload</w:delText>
            </w:r>
            <w:r w:rsidDel="0022316E">
              <w:rPr>
                <w:noProof/>
                <w:webHidden/>
              </w:rPr>
              <w:tab/>
              <w:delText>17</w:delText>
            </w:r>
          </w:del>
        </w:p>
        <w:p w14:paraId="446E87FE" w14:textId="77777777" w:rsidR="00EC0CBC" w:rsidDel="0022316E" w:rsidRDefault="00EC0CBC">
          <w:pPr>
            <w:pStyle w:val="TOC2"/>
            <w:tabs>
              <w:tab w:val="right" w:leader="dot" w:pos="9350"/>
            </w:tabs>
            <w:rPr>
              <w:del w:id="73" w:author="Charles Zimmer" w:date="2015-08-09T23:42:00Z"/>
              <w:rFonts w:eastAsiaTheme="minorEastAsia"/>
              <w:noProof/>
            </w:rPr>
          </w:pPr>
          <w:del w:id="74" w:author="Charles Zimmer" w:date="2015-08-09T23:42:00Z">
            <w:r w:rsidRPr="0022316E" w:rsidDel="0022316E">
              <w:rPr>
                <w:rPrChange w:id="75" w:author="Charles Zimmer" w:date="2015-08-09T23:42:00Z">
                  <w:rPr>
                    <w:rStyle w:val="Hyperlink"/>
                    <w:noProof/>
                  </w:rPr>
                </w:rPrChange>
              </w:rPr>
              <w:delText>Configure Possible Fields For Uploads</w:delText>
            </w:r>
            <w:r w:rsidDel="0022316E">
              <w:rPr>
                <w:noProof/>
                <w:webHidden/>
              </w:rPr>
              <w:tab/>
              <w:delText>18</w:delText>
            </w:r>
          </w:del>
        </w:p>
        <w:p w14:paraId="5F63E47A" w14:textId="77777777" w:rsidR="00EC0CBC" w:rsidDel="0022316E" w:rsidRDefault="00EC0CBC">
          <w:pPr>
            <w:pStyle w:val="TOC1"/>
            <w:tabs>
              <w:tab w:val="right" w:leader="dot" w:pos="9350"/>
            </w:tabs>
            <w:rPr>
              <w:del w:id="76" w:author="Charles Zimmer" w:date="2015-08-09T23:42:00Z"/>
              <w:rFonts w:eastAsiaTheme="minorEastAsia"/>
              <w:noProof/>
            </w:rPr>
          </w:pPr>
          <w:del w:id="77" w:author="Charles Zimmer" w:date="2015-08-09T23:42:00Z">
            <w:r w:rsidRPr="0022316E" w:rsidDel="0022316E">
              <w:rPr>
                <w:rPrChange w:id="78" w:author="Charles Zimmer" w:date="2015-08-09T23:42:00Z">
                  <w:rPr>
                    <w:rStyle w:val="Hyperlink"/>
                    <w:noProof/>
                  </w:rPr>
                </w:rPrChange>
              </w:rPr>
              <w:delText>Manual Data Entry</w:delText>
            </w:r>
            <w:r w:rsidDel="0022316E">
              <w:rPr>
                <w:noProof/>
                <w:webHidden/>
              </w:rPr>
              <w:tab/>
              <w:delText>21</w:delText>
            </w:r>
          </w:del>
        </w:p>
        <w:p w14:paraId="164107EC" w14:textId="77777777" w:rsidR="00EC0CBC" w:rsidDel="0022316E" w:rsidRDefault="00EC0CBC">
          <w:pPr>
            <w:pStyle w:val="TOC2"/>
            <w:tabs>
              <w:tab w:val="right" w:leader="dot" w:pos="9350"/>
            </w:tabs>
            <w:rPr>
              <w:del w:id="79" w:author="Charles Zimmer" w:date="2015-08-09T23:42:00Z"/>
              <w:rFonts w:eastAsiaTheme="minorEastAsia"/>
              <w:noProof/>
            </w:rPr>
          </w:pPr>
          <w:del w:id="80" w:author="Charles Zimmer" w:date="2015-08-09T23:42:00Z">
            <w:r w:rsidRPr="0022316E" w:rsidDel="0022316E">
              <w:rPr>
                <w:rPrChange w:id="81" w:author="Charles Zimmer" w:date="2015-08-09T23:42:00Z">
                  <w:rPr>
                    <w:rStyle w:val="Hyperlink"/>
                    <w:noProof/>
                  </w:rPr>
                </w:rPrChange>
              </w:rPr>
              <w:delText>Organization</w:delText>
            </w:r>
            <w:r w:rsidDel="0022316E">
              <w:rPr>
                <w:noProof/>
                <w:webHidden/>
              </w:rPr>
              <w:tab/>
              <w:delText>21</w:delText>
            </w:r>
          </w:del>
        </w:p>
        <w:p w14:paraId="57D995EA" w14:textId="77777777" w:rsidR="00EC0CBC" w:rsidDel="0022316E" w:rsidRDefault="00EC0CBC">
          <w:pPr>
            <w:pStyle w:val="TOC2"/>
            <w:tabs>
              <w:tab w:val="right" w:leader="dot" w:pos="9350"/>
            </w:tabs>
            <w:rPr>
              <w:del w:id="82" w:author="Charles Zimmer" w:date="2015-08-09T23:42:00Z"/>
              <w:rFonts w:eastAsiaTheme="minorEastAsia"/>
              <w:noProof/>
            </w:rPr>
          </w:pPr>
          <w:del w:id="83" w:author="Charles Zimmer" w:date="2015-08-09T23:42:00Z">
            <w:r w:rsidRPr="0022316E" w:rsidDel="0022316E">
              <w:rPr>
                <w:rPrChange w:id="84" w:author="Charles Zimmer" w:date="2015-08-09T23:42:00Z">
                  <w:rPr>
                    <w:rStyle w:val="Hyperlink"/>
                    <w:noProof/>
                  </w:rPr>
                </w:rPrChange>
              </w:rPr>
              <w:delText>Projects</w:delText>
            </w:r>
            <w:r w:rsidDel="0022316E">
              <w:rPr>
                <w:noProof/>
                <w:webHidden/>
              </w:rPr>
              <w:tab/>
              <w:delText>22</w:delText>
            </w:r>
          </w:del>
        </w:p>
        <w:p w14:paraId="51592027" w14:textId="77777777" w:rsidR="00EC0CBC" w:rsidDel="0022316E" w:rsidRDefault="00EC0CBC">
          <w:pPr>
            <w:pStyle w:val="TOC2"/>
            <w:tabs>
              <w:tab w:val="right" w:leader="dot" w:pos="9350"/>
            </w:tabs>
            <w:rPr>
              <w:del w:id="85" w:author="Charles Zimmer" w:date="2015-08-09T23:42:00Z"/>
              <w:rFonts w:eastAsiaTheme="minorEastAsia"/>
              <w:noProof/>
            </w:rPr>
          </w:pPr>
          <w:del w:id="86" w:author="Charles Zimmer" w:date="2015-08-09T23:42:00Z">
            <w:r w:rsidRPr="0022316E" w:rsidDel="0022316E">
              <w:rPr>
                <w:rPrChange w:id="87" w:author="Charles Zimmer" w:date="2015-08-09T23:42:00Z">
                  <w:rPr>
                    <w:rStyle w:val="Hyperlink"/>
                    <w:noProof/>
                  </w:rPr>
                </w:rPrChange>
              </w:rPr>
              <w:delText>Monitoring Locations</w:delText>
            </w:r>
            <w:r w:rsidDel="0022316E">
              <w:rPr>
                <w:noProof/>
                <w:webHidden/>
              </w:rPr>
              <w:tab/>
              <w:delText>23</w:delText>
            </w:r>
          </w:del>
        </w:p>
        <w:p w14:paraId="63335274" w14:textId="77777777" w:rsidR="00EC0CBC" w:rsidDel="0022316E" w:rsidRDefault="00EC0CBC">
          <w:pPr>
            <w:pStyle w:val="TOC2"/>
            <w:tabs>
              <w:tab w:val="right" w:leader="dot" w:pos="9350"/>
            </w:tabs>
            <w:rPr>
              <w:del w:id="88" w:author="Charles Zimmer" w:date="2015-08-09T23:42:00Z"/>
              <w:rFonts w:eastAsiaTheme="minorEastAsia"/>
              <w:noProof/>
            </w:rPr>
          </w:pPr>
          <w:del w:id="89" w:author="Charles Zimmer" w:date="2015-08-09T23:42:00Z">
            <w:r w:rsidRPr="0022316E" w:rsidDel="0022316E">
              <w:rPr>
                <w:rPrChange w:id="90" w:author="Charles Zimmer" w:date="2015-08-09T23:42:00Z">
                  <w:rPr>
                    <w:rStyle w:val="Hyperlink"/>
                    <w:noProof/>
                  </w:rPr>
                </w:rPrChange>
              </w:rPr>
              <w:delText>Activities</w:delText>
            </w:r>
            <w:r w:rsidDel="0022316E">
              <w:rPr>
                <w:noProof/>
                <w:webHidden/>
              </w:rPr>
              <w:tab/>
              <w:delText>25</w:delText>
            </w:r>
          </w:del>
        </w:p>
        <w:p w14:paraId="42EF279F" w14:textId="77777777" w:rsidR="00EC0CBC" w:rsidDel="0022316E" w:rsidRDefault="00EC0CBC">
          <w:pPr>
            <w:pStyle w:val="TOC2"/>
            <w:tabs>
              <w:tab w:val="right" w:leader="dot" w:pos="9350"/>
            </w:tabs>
            <w:rPr>
              <w:del w:id="91" w:author="Charles Zimmer" w:date="2015-08-09T23:42:00Z"/>
              <w:rFonts w:eastAsiaTheme="minorEastAsia"/>
              <w:noProof/>
            </w:rPr>
          </w:pPr>
          <w:del w:id="92" w:author="Charles Zimmer" w:date="2015-08-09T23:42:00Z">
            <w:r w:rsidRPr="0022316E" w:rsidDel="0022316E">
              <w:rPr>
                <w:rPrChange w:id="93" w:author="Charles Zimmer" w:date="2015-08-09T23:42:00Z">
                  <w:rPr>
                    <w:rStyle w:val="Hyperlink"/>
                    <w:noProof/>
                  </w:rPr>
                </w:rPrChange>
              </w:rPr>
              <w:delText>Analyze Configuration</w:delText>
            </w:r>
            <w:r w:rsidDel="0022316E">
              <w:rPr>
                <w:noProof/>
                <w:webHidden/>
              </w:rPr>
              <w:tab/>
              <w:delText>28</w:delText>
            </w:r>
          </w:del>
        </w:p>
        <w:p w14:paraId="6BCFE5C9" w14:textId="77777777" w:rsidR="00EC0CBC" w:rsidDel="0022316E" w:rsidRDefault="00EC0CBC">
          <w:pPr>
            <w:pStyle w:val="TOC1"/>
            <w:tabs>
              <w:tab w:val="right" w:leader="dot" w:pos="9350"/>
            </w:tabs>
            <w:rPr>
              <w:del w:id="94" w:author="Charles Zimmer" w:date="2015-08-09T23:42:00Z"/>
              <w:rFonts w:eastAsiaTheme="minorEastAsia"/>
              <w:noProof/>
            </w:rPr>
          </w:pPr>
          <w:del w:id="95" w:author="Charles Zimmer" w:date="2015-08-09T23:42:00Z">
            <w:r w:rsidRPr="0022316E" w:rsidDel="0022316E">
              <w:rPr>
                <w:rPrChange w:id="96" w:author="Charles Zimmer" w:date="2015-08-09T23:42:00Z">
                  <w:rPr>
                    <w:rStyle w:val="Hyperlink"/>
                    <w:noProof/>
                  </w:rPr>
                </w:rPrChange>
              </w:rPr>
              <w:delText>Administration Section</w:delText>
            </w:r>
            <w:r w:rsidDel="0022316E">
              <w:rPr>
                <w:noProof/>
                <w:webHidden/>
              </w:rPr>
              <w:tab/>
              <w:delText>29</w:delText>
            </w:r>
          </w:del>
        </w:p>
        <w:p w14:paraId="21AF46DC" w14:textId="77777777" w:rsidR="00EC0CBC" w:rsidDel="0022316E" w:rsidRDefault="00EC0CBC">
          <w:pPr>
            <w:pStyle w:val="TOC2"/>
            <w:tabs>
              <w:tab w:val="right" w:leader="dot" w:pos="9350"/>
            </w:tabs>
            <w:rPr>
              <w:del w:id="97" w:author="Charles Zimmer" w:date="2015-08-09T23:42:00Z"/>
              <w:rFonts w:eastAsiaTheme="minorEastAsia"/>
              <w:noProof/>
            </w:rPr>
          </w:pPr>
          <w:del w:id="98" w:author="Charles Zimmer" w:date="2015-08-09T23:42:00Z">
            <w:r w:rsidRPr="0022316E" w:rsidDel="0022316E">
              <w:rPr>
                <w:rPrChange w:id="99" w:author="Charles Zimmer" w:date="2015-08-09T23:42:00Z">
                  <w:rPr>
                    <w:rStyle w:val="Hyperlink"/>
                    <w:noProof/>
                  </w:rPr>
                </w:rPrChange>
              </w:rPr>
              <w:delText>My Account</w:delText>
            </w:r>
            <w:r w:rsidDel="0022316E">
              <w:rPr>
                <w:noProof/>
                <w:webHidden/>
              </w:rPr>
              <w:tab/>
              <w:delText>29</w:delText>
            </w:r>
          </w:del>
        </w:p>
        <w:p w14:paraId="5C3E1CB1" w14:textId="77777777" w:rsidR="00EC0CBC" w:rsidDel="0022316E" w:rsidRDefault="00EC0CBC">
          <w:pPr>
            <w:pStyle w:val="TOC2"/>
            <w:tabs>
              <w:tab w:val="right" w:leader="dot" w:pos="9350"/>
            </w:tabs>
            <w:rPr>
              <w:del w:id="100" w:author="Charles Zimmer" w:date="2015-08-09T23:42:00Z"/>
              <w:rFonts w:eastAsiaTheme="minorEastAsia"/>
              <w:noProof/>
            </w:rPr>
          </w:pPr>
          <w:del w:id="101" w:author="Charles Zimmer" w:date="2015-08-09T23:42:00Z">
            <w:r w:rsidRPr="0022316E" w:rsidDel="0022316E">
              <w:rPr>
                <w:rPrChange w:id="102" w:author="Charles Zimmer" w:date="2015-08-09T23:42:00Z">
                  <w:rPr>
                    <w:rStyle w:val="Hyperlink"/>
                    <w:noProof/>
                  </w:rPr>
                </w:rPrChange>
              </w:rPr>
              <w:delText>User Management</w:delText>
            </w:r>
            <w:r w:rsidDel="0022316E">
              <w:rPr>
                <w:noProof/>
                <w:webHidden/>
              </w:rPr>
              <w:tab/>
              <w:delText>29</w:delText>
            </w:r>
          </w:del>
        </w:p>
        <w:p w14:paraId="55DFAA09" w14:textId="77777777" w:rsidR="00EC0CBC" w:rsidDel="0022316E" w:rsidRDefault="00EC0CBC">
          <w:pPr>
            <w:pStyle w:val="TOC2"/>
            <w:tabs>
              <w:tab w:val="right" w:leader="dot" w:pos="9350"/>
            </w:tabs>
            <w:rPr>
              <w:del w:id="103" w:author="Charles Zimmer" w:date="2015-08-09T23:42:00Z"/>
              <w:rFonts w:eastAsiaTheme="minorEastAsia"/>
              <w:noProof/>
            </w:rPr>
          </w:pPr>
          <w:del w:id="104" w:author="Charles Zimmer" w:date="2015-08-09T23:42:00Z">
            <w:r w:rsidRPr="0022316E" w:rsidDel="0022316E">
              <w:rPr>
                <w:rPrChange w:id="105" w:author="Charles Zimmer" w:date="2015-08-09T23:42:00Z">
                  <w:rPr>
                    <w:rStyle w:val="Hyperlink"/>
                    <w:noProof/>
                  </w:rPr>
                </w:rPrChange>
              </w:rPr>
              <w:delText>Role Management</w:delText>
            </w:r>
            <w:r w:rsidDel="0022316E">
              <w:rPr>
                <w:noProof/>
                <w:webHidden/>
              </w:rPr>
              <w:tab/>
              <w:delText>29</w:delText>
            </w:r>
          </w:del>
        </w:p>
        <w:p w14:paraId="008AFF27" w14:textId="77777777" w:rsidR="00EC0CBC" w:rsidDel="0022316E" w:rsidRDefault="00EC0CBC">
          <w:pPr>
            <w:pStyle w:val="TOC2"/>
            <w:tabs>
              <w:tab w:val="right" w:leader="dot" w:pos="9350"/>
            </w:tabs>
            <w:rPr>
              <w:del w:id="106" w:author="Charles Zimmer" w:date="2015-08-09T23:42:00Z"/>
              <w:rFonts w:eastAsiaTheme="minorEastAsia"/>
              <w:noProof/>
            </w:rPr>
          </w:pPr>
          <w:del w:id="107" w:author="Charles Zimmer" w:date="2015-08-09T23:42:00Z">
            <w:r w:rsidRPr="0022316E" w:rsidDel="0022316E">
              <w:rPr>
                <w:rPrChange w:id="108" w:author="Charles Zimmer" w:date="2015-08-09T23:42:00Z">
                  <w:rPr>
                    <w:rStyle w:val="Hyperlink"/>
                    <w:noProof/>
                  </w:rPr>
                </w:rPrChange>
              </w:rPr>
              <w:delText>App Settings</w:delText>
            </w:r>
            <w:r w:rsidDel="0022316E">
              <w:rPr>
                <w:noProof/>
                <w:webHidden/>
              </w:rPr>
              <w:tab/>
              <w:delText>29</w:delText>
            </w:r>
          </w:del>
        </w:p>
        <w:p w14:paraId="6F6B3383" w14:textId="77777777" w:rsidR="00EC0CBC" w:rsidDel="0022316E" w:rsidRDefault="00EC0CBC">
          <w:pPr>
            <w:pStyle w:val="TOC2"/>
            <w:tabs>
              <w:tab w:val="right" w:leader="dot" w:pos="9350"/>
            </w:tabs>
            <w:rPr>
              <w:del w:id="109" w:author="Charles Zimmer" w:date="2015-08-09T23:42:00Z"/>
              <w:rFonts w:eastAsiaTheme="minorEastAsia"/>
              <w:noProof/>
            </w:rPr>
          </w:pPr>
          <w:del w:id="110" w:author="Charles Zimmer" w:date="2015-08-09T23:42:00Z">
            <w:r w:rsidRPr="0022316E" w:rsidDel="0022316E">
              <w:rPr>
                <w:rPrChange w:id="111" w:author="Charles Zimmer" w:date="2015-08-09T23:42:00Z">
                  <w:rPr>
                    <w:rStyle w:val="Hyperlink"/>
                    <w:noProof/>
                  </w:rPr>
                </w:rPrChange>
              </w:rPr>
              <w:delText>WQX Management</w:delText>
            </w:r>
            <w:r w:rsidDel="0022316E">
              <w:rPr>
                <w:noProof/>
                <w:webHidden/>
              </w:rPr>
              <w:tab/>
              <w:delText>29</w:delText>
            </w:r>
          </w:del>
        </w:p>
        <w:p w14:paraId="7EA41934" w14:textId="77777777" w:rsidR="00EC0CBC" w:rsidDel="0022316E" w:rsidRDefault="00EC0CBC">
          <w:pPr>
            <w:pStyle w:val="TOC2"/>
            <w:tabs>
              <w:tab w:val="right" w:leader="dot" w:pos="9350"/>
            </w:tabs>
            <w:rPr>
              <w:del w:id="112" w:author="Charles Zimmer" w:date="2015-08-09T23:42:00Z"/>
              <w:rFonts w:eastAsiaTheme="minorEastAsia"/>
              <w:noProof/>
            </w:rPr>
          </w:pPr>
          <w:del w:id="113" w:author="Charles Zimmer" w:date="2015-08-09T23:42:00Z">
            <w:r w:rsidRPr="0022316E" w:rsidDel="0022316E">
              <w:rPr>
                <w:rPrChange w:id="114" w:author="Charles Zimmer" w:date="2015-08-09T23:42:00Z">
                  <w:rPr>
                    <w:rStyle w:val="Hyperlink"/>
                    <w:noProof/>
                  </w:rPr>
                </w:rPrChange>
              </w:rPr>
              <w:delText>Org Settings</w:delText>
            </w:r>
            <w:r w:rsidDel="0022316E">
              <w:rPr>
                <w:noProof/>
                <w:webHidden/>
              </w:rPr>
              <w:tab/>
              <w:delText>29</w:delText>
            </w:r>
          </w:del>
        </w:p>
        <w:p w14:paraId="7867EBEE" w14:textId="77777777" w:rsidR="00EC0CBC" w:rsidDel="0022316E" w:rsidRDefault="00EC0CBC">
          <w:pPr>
            <w:pStyle w:val="TOC2"/>
            <w:tabs>
              <w:tab w:val="right" w:leader="dot" w:pos="9350"/>
            </w:tabs>
            <w:rPr>
              <w:del w:id="115" w:author="Charles Zimmer" w:date="2015-08-09T23:42:00Z"/>
              <w:rFonts w:eastAsiaTheme="minorEastAsia"/>
              <w:noProof/>
            </w:rPr>
          </w:pPr>
          <w:del w:id="116" w:author="Charles Zimmer" w:date="2015-08-09T23:42:00Z">
            <w:r w:rsidRPr="0022316E" w:rsidDel="0022316E">
              <w:rPr>
                <w:rPrChange w:id="117" w:author="Charles Zimmer" w:date="2015-08-09T23:42:00Z">
                  <w:rPr>
                    <w:rStyle w:val="Hyperlink"/>
                    <w:noProof/>
                  </w:rPr>
                </w:rPrChange>
              </w:rPr>
              <w:delText>Column Admin</w:delText>
            </w:r>
            <w:r w:rsidDel="0022316E">
              <w:rPr>
                <w:noProof/>
                <w:webHidden/>
              </w:rPr>
              <w:tab/>
              <w:delText>30</w:delText>
            </w:r>
          </w:del>
        </w:p>
        <w:p w14:paraId="45D2F608" w14:textId="77777777" w:rsidR="00EC0CBC" w:rsidDel="0022316E" w:rsidRDefault="00EC0CBC">
          <w:pPr>
            <w:pStyle w:val="TOC2"/>
            <w:tabs>
              <w:tab w:val="right" w:leader="dot" w:pos="9350"/>
            </w:tabs>
            <w:rPr>
              <w:del w:id="118" w:author="Charles Zimmer" w:date="2015-08-09T23:42:00Z"/>
              <w:rFonts w:eastAsiaTheme="minorEastAsia"/>
              <w:noProof/>
            </w:rPr>
          </w:pPr>
          <w:del w:id="119" w:author="Charles Zimmer" w:date="2015-08-09T23:42:00Z">
            <w:r w:rsidRPr="0022316E" w:rsidDel="0022316E">
              <w:rPr>
                <w:rPrChange w:id="120" w:author="Charles Zimmer" w:date="2015-08-09T23:42:00Z">
                  <w:rPr>
                    <w:rStyle w:val="Hyperlink"/>
                    <w:noProof/>
                  </w:rPr>
                </w:rPrChange>
              </w:rPr>
              <w:delText>Synch Data</w:delText>
            </w:r>
            <w:r w:rsidDel="0022316E">
              <w:rPr>
                <w:noProof/>
                <w:webHidden/>
              </w:rPr>
              <w:tab/>
              <w:delText>30</w:delText>
            </w:r>
          </w:del>
        </w:p>
        <w:p w14:paraId="49357263" w14:textId="77777777" w:rsidR="000E3C4B" w:rsidRDefault="000E3C4B">
          <w:r>
            <w:rPr>
              <w:b/>
              <w:bCs/>
              <w:noProof/>
            </w:rPr>
            <w:fldChar w:fldCharType="end"/>
          </w:r>
        </w:p>
      </w:sdtContent>
    </w:sdt>
    <w:p w14:paraId="227225DF" w14:textId="77777777" w:rsidR="000E3C4B" w:rsidRDefault="000E3C4B">
      <w:pPr>
        <w:rPr>
          <w:rFonts w:asciiTheme="majorHAnsi" w:eastAsiaTheme="majorEastAsia" w:hAnsiTheme="majorHAnsi" w:cstheme="majorBidi"/>
          <w:color w:val="365F91" w:themeColor="accent1" w:themeShade="BF"/>
          <w:sz w:val="32"/>
          <w:szCs w:val="32"/>
        </w:rPr>
      </w:pPr>
      <w:r>
        <w:br w:type="page"/>
      </w:r>
    </w:p>
    <w:p w14:paraId="102390B1" w14:textId="77777777" w:rsidR="000E3C4B" w:rsidRDefault="000E3C4B" w:rsidP="000E3C4B">
      <w:pPr>
        <w:pStyle w:val="Heading1"/>
      </w:pPr>
      <w:bookmarkStart w:id="121" w:name="_Toc426927083"/>
      <w:r>
        <w:lastRenderedPageBreak/>
        <w:t>Introduction</w:t>
      </w:r>
      <w:bookmarkEnd w:id="121"/>
    </w:p>
    <w:p w14:paraId="3F727E03" w14:textId="77777777" w:rsidR="003349ED" w:rsidRDefault="003349ED">
      <w:r w:rsidRPr="008B5EB3">
        <w:rPr>
          <w:rFonts w:cs="Arial"/>
        </w:rPr>
        <w:t xml:space="preserve">Open Waters is a web-based water quality data management system that allows you to manage water quality monitoring locations, samples, results, and projects. The intended audience is tribal, state, or local volunteer water quality data managers, who collect and manage water quality data, and have the need to submit this data to EPA's WQX program. Open Waters is unique in that people can manage their data locally, but submission to EPA is completely automated and handled behind-the-scenes, thus eliminating the burden of separate data submission to EPA. </w:t>
      </w:r>
      <w:r w:rsidRPr="008B5EB3">
        <w:t>There is also a map-based data selection interface that allows for viewing and analyzing existing water quality data.</w:t>
      </w:r>
    </w:p>
    <w:p w14:paraId="26591D45" w14:textId="77777777" w:rsidR="00CE350F" w:rsidRDefault="002333F6">
      <w:r>
        <w:rPr>
          <w:noProof/>
        </w:rPr>
        <w:drawing>
          <wp:inline distT="0" distB="0" distL="0" distR="0" wp14:anchorId="04AB23F9" wp14:editId="348FBCE2">
            <wp:extent cx="5943600" cy="3573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73145"/>
                    </a:xfrm>
                    <a:prstGeom prst="rect">
                      <a:avLst/>
                    </a:prstGeom>
                  </pic:spPr>
                </pic:pic>
              </a:graphicData>
            </a:graphic>
          </wp:inline>
        </w:drawing>
      </w:r>
    </w:p>
    <w:p w14:paraId="43C4B449" w14:textId="77777777" w:rsidR="001C7CC8" w:rsidRDefault="001C7CC8"/>
    <w:p w14:paraId="6C4534A6" w14:textId="77777777" w:rsidR="00CE350F" w:rsidRDefault="00842F32">
      <w:r>
        <w:t>After logging in to the website, a dashboard screen is displayed.  The dashboard shows the a summary of the organizations, projects, samples, results and WQX submissions associated with the user, as well as a map displaying the user’s sampling locations.</w:t>
      </w:r>
    </w:p>
    <w:p w14:paraId="3601C63B" w14:textId="77777777" w:rsidR="00842F32" w:rsidRDefault="00842F32">
      <w:r>
        <w:t>From the dashboard screen, the user can choose to upload new MS Excel spreadsheet data, edit existing data, analyze data or perform administrative tasks</w:t>
      </w:r>
      <w:r w:rsidR="009C01FE">
        <w:t xml:space="preserve"> such as user management, changing</w:t>
      </w:r>
      <w:r>
        <w:t xml:space="preserve"> application set</w:t>
      </w:r>
      <w:r w:rsidR="009C01FE">
        <w:t>tings, or synchronizing</w:t>
      </w:r>
      <w:r>
        <w:t xml:space="preserve"> data with</w:t>
      </w:r>
      <w:r w:rsidR="009C01FE">
        <w:t xml:space="preserve"> the</w:t>
      </w:r>
      <w:r>
        <w:t xml:space="preserve"> WQX.</w:t>
      </w:r>
    </w:p>
    <w:p w14:paraId="7D1E9E12" w14:textId="77777777" w:rsidR="00EF25A1" w:rsidRPr="00EF25A1" w:rsidRDefault="00EF25A1">
      <w:r>
        <w:rPr>
          <w:noProof/>
        </w:rPr>
        <w:lastRenderedPageBreak/>
        <w:drawing>
          <wp:inline distT="0" distB="0" distL="0" distR="0" wp14:anchorId="094DF123" wp14:editId="0E2886B0">
            <wp:extent cx="5400675" cy="36437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909" cy="3645231"/>
                    </a:xfrm>
                    <a:prstGeom prst="rect">
                      <a:avLst/>
                    </a:prstGeom>
                  </pic:spPr>
                </pic:pic>
              </a:graphicData>
            </a:graphic>
          </wp:inline>
        </w:drawing>
      </w:r>
    </w:p>
    <w:p w14:paraId="1AA3142C" w14:textId="77777777" w:rsidR="001C7CC8" w:rsidRDefault="001C7CC8">
      <w:pPr>
        <w:rPr>
          <w:b/>
          <w:sz w:val="28"/>
          <w:szCs w:val="28"/>
        </w:rPr>
      </w:pPr>
    </w:p>
    <w:p w14:paraId="7D49AABB" w14:textId="77777777" w:rsidR="00CE350F" w:rsidRPr="00842F32" w:rsidRDefault="00FF50C4" w:rsidP="000E3C4B">
      <w:pPr>
        <w:pStyle w:val="Heading1"/>
      </w:pPr>
      <w:bookmarkStart w:id="122" w:name="_Toc426927084"/>
      <w:r w:rsidRPr="00842F32">
        <w:t>Analyze Data Section</w:t>
      </w:r>
      <w:bookmarkEnd w:id="122"/>
    </w:p>
    <w:p w14:paraId="0E27C478" w14:textId="77777777" w:rsidR="00EF25A1" w:rsidRPr="001C7CC8" w:rsidRDefault="00487B8D">
      <w:pPr>
        <w:rPr>
          <w:b/>
          <w:i/>
        </w:rPr>
      </w:pPr>
      <w:r>
        <w:t xml:space="preserve">To view and analyze existing data, click on the down arrow next to </w:t>
      </w:r>
      <w:r w:rsidRPr="00487B8D">
        <w:rPr>
          <w:b/>
          <w:i/>
        </w:rPr>
        <w:t>Analyze Data</w:t>
      </w:r>
      <w:r>
        <w:t xml:space="preserve"> on the menu and choose </w:t>
      </w:r>
      <w:r w:rsidRPr="00487B8D">
        <w:rPr>
          <w:b/>
          <w:i/>
        </w:rPr>
        <w:t>Search &amp; Analyze.</w:t>
      </w:r>
    </w:p>
    <w:p w14:paraId="26A8DEE0" w14:textId="77777777" w:rsidR="00CE350F" w:rsidRDefault="00D942CE">
      <w:r>
        <w:rPr>
          <w:noProof/>
        </w:rPr>
        <mc:AlternateContent>
          <mc:Choice Requires="wps">
            <w:drawing>
              <wp:anchor distT="0" distB="0" distL="114300" distR="114300" simplePos="0" relativeHeight="251638784" behindDoc="0" locked="0" layoutInCell="1" allowOverlap="1" wp14:anchorId="43C3BF8A" wp14:editId="4797F46A">
                <wp:simplePos x="0" y="0"/>
                <wp:positionH relativeFrom="column">
                  <wp:posOffset>1857375</wp:posOffset>
                </wp:positionH>
                <wp:positionV relativeFrom="paragraph">
                  <wp:posOffset>732790</wp:posOffset>
                </wp:positionV>
                <wp:extent cx="657225" cy="200025"/>
                <wp:effectExtent l="0" t="0" r="28575" b="28575"/>
                <wp:wrapNone/>
                <wp:docPr id="28" name="Oval 28"/>
                <wp:cNvGraphicFramePr/>
                <a:graphic xmlns:a="http://schemas.openxmlformats.org/drawingml/2006/main">
                  <a:graphicData uri="http://schemas.microsoft.com/office/word/2010/wordprocessingShape">
                    <wps:wsp>
                      <wps:cNvSpPr/>
                      <wps:spPr>
                        <a:xfrm>
                          <a:off x="0" y="0"/>
                          <a:ext cx="657225" cy="20002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AFD94" id="Oval 28" o:spid="_x0000_s1026" style="position:absolute;margin-left:146.25pt;margin-top:57.7pt;width:51.75pt;height:15.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" filled="f" strokecolor="#c0504d [3205]" strokeweight="2pt"/>
            </w:pict>
          </mc:Fallback>
        </mc:AlternateContent>
      </w:r>
      <w:r w:rsidR="00EF25A1">
        <w:rPr>
          <w:noProof/>
        </w:rPr>
        <w:drawing>
          <wp:inline distT="0" distB="0" distL="0" distR="0" wp14:anchorId="2B8853D6" wp14:editId="2804FD9A">
            <wp:extent cx="5505450" cy="371441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06619" cy="3715203"/>
                    </a:xfrm>
                    <a:prstGeom prst="rect">
                      <a:avLst/>
                    </a:prstGeom>
                  </pic:spPr>
                </pic:pic>
              </a:graphicData>
            </a:graphic>
          </wp:inline>
        </w:drawing>
      </w:r>
    </w:p>
    <w:p w14:paraId="377B0274" w14:textId="77777777" w:rsidR="002333F6" w:rsidRDefault="002333F6"/>
    <w:p w14:paraId="0519F622" w14:textId="77777777" w:rsidR="00F96A10" w:rsidRDefault="009C01FE">
      <w:r>
        <w:t>A</w:t>
      </w:r>
      <w:r w:rsidR="00F31B4A">
        <w:t xml:space="preserve"> map selection interface</w:t>
      </w:r>
      <w:r>
        <w:t xml:space="preserve"> is displayed</w:t>
      </w:r>
      <w:r w:rsidR="00F31B4A">
        <w:t xml:space="preserve">, showing the local sampling data points for </w:t>
      </w:r>
      <w:r>
        <w:t>your</w:t>
      </w:r>
      <w:r w:rsidR="00F31B4A">
        <w:t xml:space="preserve"> organization(s).  </w:t>
      </w:r>
      <w:r>
        <w:t>You can</w:t>
      </w:r>
      <w:r w:rsidR="00F31B4A">
        <w:t xml:space="preserve"> </w:t>
      </w:r>
      <w:r w:rsidR="007565E0">
        <w:t xml:space="preserve">choose among several base </w:t>
      </w:r>
      <w:r w:rsidR="00F31B4A">
        <w:t>layer map views including:  s</w:t>
      </w:r>
      <w:r>
        <w:t xml:space="preserve">treet, topographical or imagery by selecting the down arrow next to the </w:t>
      </w:r>
      <w:r w:rsidRPr="009C01FE">
        <w:rPr>
          <w:b/>
        </w:rPr>
        <w:t>Base Layer</w:t>
      </w:r>
      <w:r>
        <w:t xml:space="preserve"> menu item.</w:t>
      </w:r>
    </w:p>
    <w:p w14:paraId="50042F99" w14:textId="77777777" w:rsidR="00F96A10" w:rsidRDefault="00D942CE">
      <w:r>
        <w:rPr>
          <w:noProof/>
        </w:rPr>
        <mc:AlternateContent>
          <mc:Choice Requires="wps">
            <w:drawing>
              <wp:anchor distT="0" distB="0" distL="114300" distR="114300" simplePos="0" relativeHeight="251639808" behindDoc="0" locked="0" layoutInCell="1" allowOverlap="1" wp14:anchorId="6281D403" wp14:editId="29AF537A">
                <wp:simplePos x="0" y="0"/>
                <wp:positionH relativeFrom="column">
                  <wp:posOffset>400050</wp:posOffset>
                </wp:positionH>
                <wp:positionV relativeFrom="paragraph">
                  <wp:posOffset>1733550</wp:posOffset>
                </wp:positionV>
                <wp:extent cx="647700" cy="123825"/>
                <wp:effectExtent l="0" t="0" r="19050" b="28575"/>
                <wp:wrapNone/>
                <wp:docPr id="29" name="Oval 29"/>
                <wp:cNvGraphicFramePr/>
                <a:graphic xmlns:a="http://schemas.openxmlformats.org/drawingml/2006/main">
                  <a:graphicData uri="http://schemas.microsoft.com/office/word/2010/wordprocessingShape">
                    <wps:wsp>
                      <wps:cNvSpPr/>
                      <wps:spPr>
                        <a:xfrm>
                          <a:off x="0" y="0"/>
                          <a:ext cx="647700" cy="12382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37B40B" id="Oval 29" o:spid="_x0000_s1026" style="position:absolute;margin-left:31.5pt;margin-top:136.5pt;width:51pt;height:9.7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" filled="f" strokecolor="#c0504d [3205]" strokeweight="2pt"/>
            </w:pict>
          </mc:Fallback>
        </mc:AlternateContent>
      </w:r>
      <w:r w:rsidR="00822C99">
        <w:rPr>
          <w:noProof/>
        </w:rPr>
        <w:drawing>
          <wp:inline distT="0" distB="0" distL="0" distR="0" wp14:anchorId="462247BC" wp14:editId="2C26DE06">
            <wp:extent cx="5943600" cy="383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836035"/>
                    </a:xfrm>
                    <a:prstGeom prst="rect">
                      <a:avLst/>
                    </a:prstGeom>
                  </pic:spPr>
                </pic:pic>
              </a:graphicData>
            </a:graphic>
          </wp:inline>
        </w:drawing>
      </w:r>
    </w:p>
    <w:p w14:paraId="4BA2D1BB" w14:textId="77777777" w:rsidR="00306ABB" w:rsidRDefault="00C070F0">
      <w:r>
        <w:t>To zoom in or out of the map, click either the plus “</w:t>
      </w:r>
      <w:r w:rsidRPr="00F31B4A">
        <w:rPr>
          <w:b/>
        </w:rPr>
        <w:t>+</w:t>
      </w:r>
      <w:r>
        <w:t>” icon (to zoom in) or the minus “</w:t>
      </w:r>
      <w:r w:rsidRPr="00F31B4A">
        <w:rPr>
          <w:b/>
        </w:rPr>
        <w:t>-</w:t>
      </w:r>
      <w:r>
        <w:t>“ icon</w:t>
      </w:r>
      <w:r w:rsidR="009C01FE">
        <w:t xml:space="preserve"> </w:t>
      </w:r>
      <w:r>
        <w:t>(to zoom out).</w:t>
      </w:r>
    </w:p>
    <w:p w14:paraId="4054C1E9" w14:textId="77777777" w:rsidR="00306ABB" w:rsidRDefault="009A594A">
      <w:r>
        <w:rPr>
          <w:noProof/>
        </w:rPr>
        <w:lastRenderedPageBreak/>
        <mc:AlternateContent>
          <mc:Choice Requires="wps">
            <w:drawing>
              <wp:anchor distT="0" distB="0" distL="114300" distR="114300" simplePos="0" relativeHeight="251643904" behindDoc="0" locked="0" layoutInCell="1" allowOverlap="1" wp14:anchorId="6A206724" wp14:editId="7821BD8C">
                <wp:simplePos x="0" y="0"/>
                <wp:positionH relativeFrom="column">
                  <wp:posOffset>147002</wp:posOffset>
                </wp:positionH>
                <wp:positionV relativeFrom="paragraph">
                  <wp:posOffset>1747839</wp:posOffset>
                </wp:positionV>
                <wp:extent cx="428625" cy="190500"/>
                <wp:effectExtent l="4763" t="0" r="14287" b="14288"/>
                <wp:wrapNone/>
                <wp:docPr id="42" name="Oval 42"/>
                <wp:cNvGraphicFramePr/>
                <a:graphic xmlns:a="http://schemas.openxmlformats.org/drawingml/2006/main">
                  <a:graphicData uri="http://schemas.microsoft.com/office/word/2010/wordprocessingShape">
                    <wps:wsp>
                      <wps:cNvSpPr/>
                      <wps:spPr>
                        <a:xfrm rot="5400000">
                          <a:off x="0" y="0"/>
                          <a:ext cx="428625" cy="1905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25B42" id="Oval 42" o:spid="_x0000_s1026" style="position:absolute;margin-left:11.55pt;margin-top:137.65pt;width:33.75pt;height:15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" filled="f" strokecolor="#c0504d [3205]" strokeweight="2pt"/>
            </w:pict>
          </mc:Fallback>
        </mc:AlternateContent>
      </w:r>
      <w:r w:rsidR="00982CC9">
        <w:rPr>
          <w:noProof/>
        </w:rPr>
        <w:drawing>
          <wp:inline distT="0" distB="0" distL="0" distR="0" wp14:anchorId="41718C29" wp14:editId="3C1AD4BD">
            <wp:extent cx="5943600" cy="3836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836035"/>
                    </a:xfrm>
                    <a:prstGeom prst="rect">
                      <a:avLst/>
                    </a:prstGeom>
                  </pic:spPr>
                </pic:pic>
              </a:graphicData>
            </a:graphic>
          </wp:inline>
        </w:drawing>
      </w:r>
    </w:p>
    <w:p w14:paraId="0E9FCC5B" w14:textId="77777777" w:rsidR="00421DD7" w:rsidRDefault="00421DD7">
      <w:r>
        <w:t xml:space="preserve">By clicking on the arrow next to the </w:t>
      </w:r>
      <w:r w:rsidRPr="00C6559C">
        <w:rPr>
          <w:b/>
          <w:i/>
        </w:rPr>
        <w:t>Show Sites</w:t>
      </w:r>
      <w:r w:rsidR="009C01FE">
        <w:t xml:space="preserve"> menu item, you</w:t>
      </w:r>
      <w:r>
        <w:t xml:space="preserve"> can choose whether to display</w:t>
      </w:r>
      <w:r w:rsidR="008260B6">
        <w:t xml:space="preserve"> data from</w:t>
      </w:r>
      <w:r w:rsidRPr="00421DD7">
        <w:rPr>
          <w:b/>
          <w:i/>
        </w:rPr>
        <w:t xml:space="preserve"> Local</w:t>
      </w:r>
      <w:r>
        <w:t xml:space="preserve"> </w:t>
      </w:r>
      <w:r w:rsidR="008260B6">
        <w:t>monitoring sites only</w:t>
      </w:r>
      <w:r>
        <w:t xml:space="preserve">, </w:t>
      </w:r>
      <w:r w:rsidRPr="00421DD7">
        <w:rPr>
          <w:b/>
          <w:i/>
        </w:rPr>
        <w:t>Water Quality Portal</w:t>
      </w:r>
      <w:r>
        <w:t xml:space="preserve"> </w:t>
      </w:r>
      <w:r w:rsidR="008260B6">
        <w:t xml:space="preserve">monitoring site </w:t>
      </w:r>
      <w:r>
        <w:t xml:space="preserve">data, or </w:t>
      </w:r>
      <w:r w:rsidRPr="006C221F">
        <w:rPr>
          <w:b/>
          <w:i/>
        </w:rPr>
        <w:t xml:space="preserve">Water Quality Portal </w:t>
      </w:r>
      <w:r w:rsidR="006C221F" w:rsidRPr="006C221F">
        <w:rPr>
          <w:b/>
          <w:i/>
        </w:rPr>
        <w:t>– All</w:t>
      </w:r>
      <w:r w:rsidR="006C221F">
        <w:t xml:space="preserve"> d</w:t>
      </w:r>
      <w:r>
        <w:t>ata</w:t>
      </w:r>
      <w:r w:rsidR="000B5FF7">
        <w:t>,</w:t>
      </w:r>
      <w:r>
        <w:t xml:space="preserve"> </w:t>
      </w:r>
      <w:r w:rsidR="006C221F">
        <w:t>whic</w:t>
      </w:r>
      <w:r w:rsidR="00BD4AD4">
        <w:t xml:space="preserve">h displays </w:t>
      </w:r>
      <w:r w:rsidR="008260B6">
        <w:t>monitoring data from</w:t>
      </w:r>
      <w:r w:rsidR="006C221F">
        <w:t xml:space="preserve"> </w:t>
      </w:r>
      <w:r w:rsidR="00BD4AD4">
        <w:t xml:space="preserve">other relevant </w:t>
      </w:r>
      <w:r w:rsidR="006C221F">
        <w:t>organizations in addition to the Water Quality Portal data.  Some of these organizations may include</w:t>
      </w:r>
      <w:r w:rsidR="00BD4AD4">
        <w:t xml:space="preserve">: </w:t>
      </w:r>
      <w:r w:rsidR="006C221F">
        <w:t xml:space="preserve"> </w:t>
      </w:r>
      <w:r w:rsidR="00944459">
        <w:t>US</w:t>
      </w:r>
      <w:r w:rsidR="009C01FE">
        <w:t>GS, National Park Service, and S</w:t>
      </w:r>
      <w:r w:rsidR="00944459">
        <w:t>tate water resources organizations.</w:t>
      </w:r>
      <w:r w:rsidR="0099193D">
        <w:t xml:space="preserve">  </w:t>
      </w:r>
    </w:p>
    <w:p w14:paraId="236F8831" w14:textId="77777777" w:rsidR="00C00F71" w:rsidRDefault="005651E7">
      <w:r>
        <w:t>Placing the cursor on a monitoring site symbol will display a tool tip showing that site’s organization.</w:t>
      </w:r>
    </w:p>
    <w:p w14:paraId="08C87E12" w14:textId="77777777" w:rsidR="006F3A44" w:rsidRDefault="00B24880" w:rsidP="006F3A44">
      <w:r>
        <w:rPr>
          <w:noProof/>
        </w:rPr>
        <w:lastRenderedPageBreak/>
        <mc:AlternateContent>
          <mc:Choice Requires="wps">
            <w:drawing>
              <wp:anchor distT="0" distB="0" distL="114300" distR="114300" simplePos="0" relativeHeight="251640832" behindDoc="0" locked="0" layoutInCell="1" allowOverlap="1" wp14:anchorId="6C603A50" wp14:editId="42A9FF3B">
                <wp:simplePos x="0" y="0"/>
                <wp:positionH relativeFrom="column">
                  <wp:posOffset>1333500</wp:posOffset>
                </wp:positionH>
                <wp:positionV relativeFrom="paragraph">
                  <wp:posOffset>1600200</wp:posOffset>
                </wp:positionV>
                <wp:extent cx="762000" cy="161925"/>
                <wp:effectExtent l="0" t="0" r="19050" b="28575"/>
                <wp:wrapNone/>
                <wp:docPr id="32" name="Oval 32"/>
                <wp:cNvGraphicFramePr/>
                <a:graphic xmlns:a="http://schemas.openxmlformats.org/drawingml/2006/main">
                  <a:graphicData uri="http://schemas.microsoft.com/office/word/2010/wordprocessingShape">
                    <wps:wsp>
                      <wps:cNvSpPr/>
                      <wps:spPr>
                        <a:xfrm>
                          <a:off x="0" y="0"/>
                          <a:ext cx="762000" cy="16192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1199B4" id="Oval 32" o:spid="_x0000_s1026" style="position:absolute;margin-left:105pt;margin-top:126pt;width:60pt;height:12.7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" filled="f" strokecolor="#c0504d [3205]" strokeweight="2pt"/>
            </w:pict>
          </mc:Fallback>
        </mc:AlternateContent>
      </w:r>
      <w:r w:rsidR="00C00F71">
        <w:rPr>
          <w:noProof/>
        </w:rPr>
        <w:drawing>
          <wp:inline distT="0" distB="0" distL="0" distR="0" wp14:anchorId="0EB15121" wp14:editId="43821889">
            <wp:extent cx="5943600" cy="3836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836035"/>
                    </a:xfrm>
                    <a:prstGeom prst="rect">
                      <a:avLst/>
                    </a:prstGeom>
                  </pic:spPr>
                </pic:pic>
              </a:graphicData>
            </a:graphic>
          </wp:inline>
        </w:drawing>
      </w:r>
    </w:p>
    <w:p w14:paraId="0E9929D8" w14:textId="77777777" w:rsidR="001C7CC8" w:rsidRDefault="001C7CC8" w:rsidP="006F3A44"/>
    <w:p w14:paraId="24E70AE1" w14:textId="77777777" w:rsidR="006F3A44" w:rsidRDefault="006F3A44" w:rsidP="006F3A44">
      <w:r>
        <w:t xml:space="preserve">Choose the data parameter for which you would like to view the data and enter a range of sampling dates.   If you wish, you may also set an appropriate upper and lower threshold to be displayed on the resulting data visualization graphs.  </w:t>
      </w:r>
    </w:p>
    <w:p w14:paraId="4E99112F" w14:textId="77777777" w:rsidR="00FF5944" w:rsidRDefault="006F3A44">
      <w:r>
        <w:rPr>
          <w:noProof/>
        </w:rPr>
        <w:lastRenderedPageBreak/>
        <mc:AlternateContent>
          <mc:Choice Requires="wps">
            <w:drawing>
              <wp:anchor distT="0" distB="0" distL="114300" distR="114300" simplePos="0" relativeHeight="251660288" behindDoc="0" locked="0" layoutInCell="1" allowOverlap="1" wp14:anchorId="70F4066D" wp14:editId="5CA76873">
                <wp:simplePos x="0" y="0"/>
                <wp:positionH relativeFrom="column">
                  <wp:posOffset>219075</wp:posOffset>
                </wp:positionH>
                <wp:positionV relativeFrom="paragraph">
                  <wp:posOffset>1512570</wp:posOffset>
                </wp:positionV>
                <wp:extent cx="352425" cy="142875"/>
                <wp:effectExtent l="0" t="0" r="28575" b="28575"/>
                <wp:wrapNone/>
                <wp:docPr id="18" name="Oval 18"/>
                <wp:cNvGraphicFramePr/>
                <a:graphic xmlns:a="http://schemas.openxmlformats.org/drawingml/2006/main">
                  <a:graphicData uri="http://schemas.microsoft.com/office/word/2010/wordprocessingShape">
                    <wps:wsp>
                      <wps:cNvSpPr/>
                      <wps:spPr>
                        <a:xfrm>
                          <a:off x="0" y="0"/>
                          <a:ext cx="352425" cy="14287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E95828" id="Oval 18" o:spid="_x0000_s1026" style="position:absolute;margin-left:17.25pt;margin-top:119.1pt;width:27.75pt;height:11.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" filled="f" strokecolor="#c0504d [3205]" strokeweight="2pt"/>
            </w:pict>
          </mc:Fallback>
        </mc:AlternateContent>
      </w:r>
      <w:r>
        <w:rPr>
          <w:noProof/>
        </w:rPr>
        <mc:AlternateContent>
          <mc:Choice Requires="wps">
            <w:drawing>
              <wp:anchor distT="0" distB="0" distL="114300" distR="114300" simplePos="0" relativeHeight="251665408" behindDoc="0" locked="0" layoutInCell="1" allowOverlap="1" wp14:anchorId="1D5EF080" wp14:editId="5E3D277B">
                <wp:simplePos x="0" y="0"/>
                <wp:positionH relativeFrom="column">
                  <wp:posOffset>2047875</wp:posOffset>
                </wp:positionH>
                <wp:positionV relativeFrom="paragraph">
                  <wp:posOffset>1303655</wp:posOffset>
                </wp:positionV>
                <wp:extent cx="2028825" cy="209550"/>
                <wp:effectExtent l="0" t="0" r="28575" b="19050"/>
                <wp:wrapNone/>
                <wp:docPr id="31" name="Oval 31"/>
                <wp:cNvGraphicFramePr/>
                <a:graphic xmlns:a="http://schemas.openxmlformats.org/drawingml/2006/main">
                  <a:graphicData uri="http://schemas.microsoft.com/office/word/2010/wordprocessingShape">
                    <wps:wsp>
                      <wps:cNvSpPr/>
                      <wps:spPr>
                        <a:xfrm>
                          <a:off x="0" y="0"/>
                          <a:ext cx="2028825" cy="209550"/>
                        </a:xfrm>
                        <a:prstGeom prst="ellipse">
                          <a:avLst/>
                        </a:prstGeom>
                        <a:noFill/>
                        <a:ln w="25400" cap="flat" cmpd="sng" algn="ctr">
                          <a:solidFill>
                            <a:srgbClr val="C0504D"/>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DA68C8" id="Oval 31" o:spid="_x0000_s1026" style="position:absolute;margin-left:161.25pt;margin-top:102.65pt;width:159.75pt;height:1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" filled="f" strokecolor="#c0504d" strokeweight="2pt"/>
            </w:pict>
          </mc:Fallback>
        </mc:AlternateContent>
      </w:r>
      <w:r>
        <w:rPr>
          <w:noProof/>
        </w:rPr>
        <w:drawing>
          <wp:inline distT="0" distB="0" distL="0" distR="0" wp14:anchorId="6B207060" wp14:editId="5683F2C8">
            <wp:extent cx="5943600" cy="3836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836035"/>
                    </a:xfrm>
                    <a:prstGeom prst="rect">
                      <a:avLst/>
                    </a:prstGeom>
                  </pic:spPr>
                </pic:pic>
              </a:graphicData>
            </a:graphic>
          </wp:inline>
        </w:drawing>
      </w:r>
    </w:p>
    <w:p w14:paraId="613521CC" w14:textId="77777777" w:rsidR="000B5FF7" w:rsidRDefault="009C01FE">
      <w:r>
        <w:t>You</w:t>
      </w:r>
      <w:r w:rsidR="006F3A44">
        <w:t xml:space="preserve"> can view the selected</w:t>
      </w:r>
      <w:r w:rsidR="008F0D5A">
        <w:t xml:space="preserve"> data </w:t>
      </w:r>
      <w:r w:rsidR="006F3A44">
        <w:t xml:space="preserve">parameters </w:t>
      </w:r>
      <w:r w:rsidR="008F0D5A">
        <w:t>for a group of monitoring sites b</w:t>
      </w:r>
      <w:r w:rsidR="000B5FF7">
        <w:t xml:space="preserve">y clicking the down arrow next to </w:t>
      </w:r>
      <w:r w:rsidR="000B5FF7" w:rsidRPr="0070503A">
        <w:rPr>
          <w:b/>
          <w:i/>
        </w:rPr>
        <w:t>Select Region</w:t>
      </w:r>
      <w:r w:rsidR="007D1E11">
        <w:t xml:space="preserve"> on the menu and</w:t>
      </w:r>
      <w:r w:rsidR="000B5FF7">
        <w:t xml:space="preserve"> </w:t>
      </w:r>
      <w:r>
        <w:t xml:space="preserve">choosing either </w:t>
      </w:r>
      <w:r w:rsidRPr="002F5E45">
        <w:rPr>
          <w:b/>
          <w:i/>
        </w:rPr>
        <w:t>Rectangle</w:t>
      </w:r>
      <w:r>
        <w:t xml:space="preserve"> or </w:t>
      </w:r>
      <w:r w:rsidRPr="002F5E45">
        <w:rPr>
          <w:b/>
          <w:i/>
        </w:rPr>
        <w:t>Polygon</w:t>
      </w:r>
      <w:r>
        <w:t xml:space="preserve">.  Click on the map and drag to select the group of sites you would like to examine.  The selected area will turn yellow and the selected sites will be displayed as red circles.  If you are not satisfied with the area selected, click on the </w:t>
      </w:r>
      <w:r w:rsidRPr="006F3A44">
        <w:rPr>
          <w:b/>
          <w:i/>
        </w:rPr>
        <w:t>Clear Selection</w:t>
      </w:r>
      <w:r>
        <w:t xml:space="preserve"> menu item and try the selection process again.  </w:t>
      </w:r>
      <w:r w:rsidR="006F3A44">
        <w:t xml:space="preserve">When you are satisfied with your choices, click </w:t>
      </w:r>
      <w:r w:rsidR="006F3A44">
        <w:rPr>
          <w:b/>
          <w:i/>
        </w:rPr>
        <w:t xml:space="preserve">Submit </w:t>
      </w:r>
      <w:r w:rsidR="006F3A44" w:rsidRPr="007D1E11">
        <w:t>on the menu.</w:t>
      </w:r>
    </w:p>
    <w:p w14:paraId="4E5E7443" w14:textId="77777777" w:rsidR="00B856F6" w:rsidRDefault="00C00F71">
      <w:r>
        <w:rPr>
          <w:noProof/>
        </w:rPr>
        <w:lastRenderedPageBreak/>
        <mc:AlternateContent>
          <mc:Choice Requires="wps">
            <w:drawing>
              <wp:anchor distT="0" distB="0" distL="114300" distR="114300" simplePos="0" relativeHeight="251644928" behindDoc="0" locked="0" layoutInCell="1" allowOverlap="1" wp14:anchorId="1F05CFAE" wp14:editId="3CFD04B4">
                <wp:simplePos x="0" y="0"/>
                <wp:positionH relativeFrom="column">
                  <wp:posOffset>2362200</wp:posOffset>
                </wp:positionH>
                <wp:positionV relativeFrom="paragraph">
                  <wp:posOffset>1369060</wp:posOffset>
                </wp:positionV>
                <wp:extent cx="619125" cy="133350"/>
                <wp:effectExtent l="0" t="0" r="28575" b="19050"/>
                <wp:wrapNone/>
                <wp:docPr id="48" name="Oval 48"/>
                <wp:cNvGraphicFramePr/>
                <a:graphic xmlns:a="http://schemas.openxmlformats.org/drawingml/2006/main">
                  <a:graphicData uri="http://schemas.microsoft.com/office/word/2010/wordprocessingShape">
                    <wps:wsp>
                      <wps:cNvSpPr/>
                      <wps:spPr>
                        <a:xfrm>
                          <a:off x="0" y="0"/>
                          <a:ext cx="619125" cy="13335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2455998" id="Oval 48" o:spid="_x0000_s1026" style="position:absolute;margin-left:186pt;margin-top:107.8pt;width:48.75pt;height:1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" filled="f" strokecolor="#c0504d [3205]" strokeweight="2pt"/>
            </w:pict>
          </mc:Fallback>
        </mc:AlternateContent>
      </w:r>
      <w:r>
        <w:rPr>
          <w:noProof/>
        </w:rPr>
        <w:drawing>
          <wp:inline distT="0" distB="0" distL="0" distR="0" wp14:anchorId="51AA3399" wp14:editId="098A55FE">
            <wp:extent cx="5943600" cy="3836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836035"/>
                    </a:xfrm>
                    <a:prstGeom prst="rect">
                      <a:avLst/>
                    </a:prstGeom>
                  </pic:spPr>
                </pic:pic>
              </a:graphicData>
            </a:graphic>
          </wp:inline>
        </w:drawing>
      </w:r>
    </w:p>
    <w:p w14:paraId="189F106C" w14:textId="77777777" w:rsidR="006F3A44" w:rsidRDefault="006F3A44">
      <w:r>
        <w:rPr>
          <w:noProof/>
        </w:rPr>
        <mc:AlternateContent>
          <mc:Choice Requires="wps">
            <w:drawing>
              <wp:anchor distT="0" distB="0" distL="114300" distR="114300" simplePos="0" relativeHeight="251645952" behindDoc="0" locked="0" layoutInCell="1" allowOverlap="1" wp14:anchorId="1B11A9D9" wp14:editId="0FADA2A2">
                <wp:simplePos x="0" y="0"/>
                <wp:positionH relativeFrom="column">
                  <wp:posOffset>4095750</wp:posOffset>
                </wp:positionH>
                <wp:positionV relativeFrom="paragraph">
                  <wp:posOffset>1170940</wp:posOffset>
                </wp:positionV>
                <wp:extent cx="476250" cy="152400"/>
                <wp:effectExtent l="0" t="0" r="19050" b="19050"/>
                <wp:wrapNone/>
                <wp:docPr id="50" name="Oval 50"/>
                <wp:cNvGraphicFramePr/>
                <a:graphic xmlns:a="http://schemas.openxmlformats.org/drawingml/2006/main">
                  <a:graphicData uri="http://schemas.microsoft.com/office/word/2010/wordprocessingShape">
                    <wps:wsp>
                      <wps:cNvSpPr/>
                      <wps:spPr>
                        <a:xfrm>
                          <a:off x="0" y="0"/>
                          <a:ext cx="476250" cy="1524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E43376" id="Oval 50" o:spid="_x0000_s1026" style="position:absolute;margin-left:322.5pt;margin-top:92.2pt;width:37.5pt;height:12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" filled="f" strokecolor="#c0504d [3205]" strokeweight="2pt"/>
            </w:pict>
          </mc:Fallback>
        </mc:AlternateContent>
      </w:r>
      <w:r>
        <w:rPr>
          <w:noProof/>
        </w:rPr>
        <w:drawing>
          <wp:inline distT="0" distB="0" distL="0" distR="0" wp14:anchorId="1344C831" wp14:editId="50C0C123">
            <wp:extent cx="5943600" cy="3836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836035"/>
                    </a:xfrm>
                    <a:prstGeom prst="rect">
                      <a:avLst/>
                    </a:prstGeom>
                  </pic:spPr>
                </pic:pic>
              </a:graphicData>
            </a:graphic>
          </wp:inline>
        </w:drawing>
      </w:r>
    </w:p>
    <w:p w14:paraId="2945D029" w14:textId="77777777" w:rsidR="001C7CC8" w:rsidRDefault="001C7CC8"/>
    <w:p w14:paraId="764F6EF6" w14:textId="77777777" w:rsidR="001C7CC8" w:rsidRDefault="00B53996">
      <w:r>
        <w:lastRenderedPageBreak/>
        <w:t>The data query may</w:t>
      </w:r>
      <w:r w:rsidR="00510AFE">
        <w:t xml:space="preserve"> take a several</w:t>
      </w:r>
      <w:r>
        <w:t xml:space="preserve"> seconds, and the word “</w:t>
      </w:r>
      <w:r w:rsidRPr="00C4085C">
        <w:rPr>
          <w:b/>
        </w:rPr>
        <w:t>Loading</w:t>
      </w:r>
      <w:r>
        <w:t xml:space="preserve">” will appear near the top of the screen. When this disappears, the data is loaded and ready to be viewed.  </w:t>
      </w:r>
      <w:r w:rsidR="00510AFE">
        <w:t xml:space="preserve">Click </w:t>
      </w:r>
      <w:r>
        <w:t xml:space="preserve">on the </w:t>
      </w:r>
      <w:r w:rsidRPr="00510AFE">
        <w:rPr>
          <w:b/>
        </w:rPr>
        <w:t>Select Data</w:t>
      </w:r>
      <w:r>
        <w:t xml:space="preserve"> menu item at the top of the page to view the data for the selected monitoring sites. </w:t>
      </w:r>
    </w:p>
    <w:p w14:paraId="6060CACD" w14:textId="77777777" w:rsidR="006B657F" w:rsidRDefault="0041269E">
      <w:r>
        <w:rPr>
          <w:noProof/>
        </w:rPr>
        <mc:AlternateContent>
          <mc:Choice Requires="wps">
            <w:drawing>
              <wp:anchor distT="0" distB="0" distL="114300" distR="114300" simplePos="0" relativeHeight="251646976" behindDoc="0" locked="0" layoutInCell="1" allowOverlap="1" wp14:anchorId="0DBE448B" wp14:editId="57584064">
                <wp:simplePos x="0" y="0"/>
                <wp:positionH relativeFrom="column">
                  <wp:posOffset>2971800</wp:posOffset>
                </wp:positionH>
                <wp:positionV relativeFrom="paragraph">
                  <wp:posOffset>1209675</wp:posOffset>
                </wp:positionV>
                <wp:extent cx="552450" cy="180975"/>
                <wp:effectExtent l="0" t="0" r="19050" b="28575"/>
                <wp:wrapNone/>
                <wp:docPr id="52" name="Oval 52"/>
                <wp:cNvGraphicFramePr/>
                <a:graphic xmlns:a="http://schemas.openxmlformats.org/drawingml/2006/main">
                  <a:graphicData uri="http://schemas.microsoft.com/office/word/2010/wordprocessingShape">
                    <wps:wsp>
                      <wps:cNvSpPr/>
                      <wps:spPr>
                        <a:xfrm>
                          <a:off x="0" y="0"/>
                          <a:ext cx="552450" cy="18097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CC4B2" id="Oval 52" o:spid="_x0000_s1026" style="position:absolute;margin-left:234pt;margin-top:95.25pt;width:43.5pt;height:14.2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" filled="f" strokecolor="#c0504d [3205]" strokeweight="2pt"/>
            </w:pict>
          </mc:Fallback>
        </mc:AlternateContent>
      </w:r>
      <w:r w:rsidR="006F3A44" w:rsidRPr="006F3A44">
        <w:rPr>
          <w:noProof/>
        </w:rPr>
        <w:t xml:space="preserve"> </w:t>
      </w:r>
      <w:r w:rsidR="006F3A44">
        <w:rPr>
          <w:noProof/>
        </w:rPr>
        <w:drawing>
          <wp:inline distT="0" distB="0" distL="0" distR="0" wp14:anchorId="6FAB297F" wp14:editId="1463DFEE">
            <wp:extent cx="5943600" cy="3836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36035"/>
                    </a:xfrm>
                    <a:prstGeom prst="rect">
                      <a:avLst/>
                    </a:prstGeom>
                  </pic:spPr>
                </pic:pic>
              </a:graphicData>
            </a:graphic>
          </wp:inline>
        </w:drawing>
      </w:r>
    </w:p>
    <w:p w14:paraId="7C5108FD" w14:textId="77777777" w:rsidR="00663153" w:rsidRDefault="00663153">
      <w:r>
        <w:rPr>
          <w:noProof/>
        </w:rPr>
        <w:lastRenderedPageBreak/>
        <mc:AlternateContent>
          <mc:Choice Requires="wps">
            <w:drawing>
              <wp:anchor distT="0" distB="0" distL="114300" distR="114300" simplePos="0" relativeHeight="251651072" behindDoc="0" locked="0" layoutInCell="1" allowOverlap="1" wp14:anchorId="56926B6D" wp14:editId="4A3016C1">
                <wp:simplePos x="0" y="0"/>
                <wp:positionH relativeFrom="column">
                  <wp:posOffset>771525</wp:posOffset>
                </wp:positionH>
                <wp:positionV relativeFrom="paragraph">
                  <wp:posOffset>971550</wp:posOffset>
                </wp:positionV>
                <wp:extent cx="781050" cy="190500"/>
                <wp:effectExtent l="0" t="0" r="19050" b="19050"/>
                <wp:wrapNone/>
                <wp:docPr id="54" name="Oval 54"/>
                <wp:cNvGraphicFramePr/>
                <a:graphic xmlns:a="http://schemas.openxmlformats.org/drawingml/2006/main">
                  <a:graphicData uri="http://schemas.microsoft.com/office/word/2010/wordprocessingShape">
                    <wps:wsp>
                      <wps:cNvSpPr/>
                      <wps:spPr>
                        <a:xfrm>
                          <a:off x="0" y="0"/>
                          <a:ext cx="781050" cy="1905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1421D6" id="Oval 54" o:spid="_x0000_s1026" style="position:absolute;margin-left:60.75pt;margin-top:76.5pt;width:61.5pt;height:1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" filled="f" strokecolor="#c0504d [3205]" strokeweight="2pt"/>
            </w:pict>
          </mc:Fallback>
        </mc:AlternateContent>
      </w:r>
      <w:r w:rsidR="00C4085C" w:rsidRPr="00C4085C">
        <w:rPr>
          <w:noProof/>
        </w:rPr>
        <w:t xml:space="preserve"> </w:t>
      </w:r>
      <w:r w:rsidR="00C4085C">
        <w:rPr>
          <w:noProof/>
        </w:rPr>
        <w:drawing>
          <wp:inline distT="0" distB="0" distL="0" distR="0" wp14:anchorId="31E5C201" wp14:editId="56507CAD">
            <wp:extent cx="5943600" cy="3836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836035"/>
                    </a:xfrm>
                    <a:prstGeom prst="rect">
                      <a:avLst/>
                    </a:prstGeom>
                  </pic:spPr>
                </pic:pic>
              </a:graphicData>
            </a:graphic>
          </wp:inline>
        </w:drawing>
      </w:r>
    </w:p>
    <w:p w14:paraId="4BD2CF0A" w14:textId="77777777" w:rsidR="00CE449F" w:rsidRDefault="00510AFE" w:rsidP="004C74CD">
      <w:r>
        <w:t>You will be</w:t>
      </w:r>
      <w:r w:rsidR="0037534E">
        <w:t xml:space="preserve"> shown a list of the m</w:t>
      </w:r>
      <w:r>
        <w:t>onitoring sites located in the area you</w:t>
      </w:r>
      <w:r w:rsidR="0037534E">
        <w:t xml:space="preserve"> selected</w:t>
      </w:r>
      <w:r>
        <w:t xml:space="preserve"> on the map</w:t>
      </w:r>
      <w:r w:rsidR="0037534E">
        <w:t xml:space="preserve">.  In order to view the data for a site, </w:t>
      </w:r>
      <w:r w:rsidR="00CE449F">
        <w:t>click on the</w:t>
      </w:r>
      <w:r w:rsidR="0037534E">
        <w:t xml:space="preserve"> site name.  The data for t</w:t>
      </w:r>
      <w:r>
        <w:t>hat site will be displayed</w:t>
      </w:r>
      <w:r w:rsidR="0037534E">
        <w:t xml:space="preserve"> accordion</w:t>
      </w:r>
      <w:r>
        <w:t xml:space="preserve">-style, with the data area appearing </w:t>
      </w:r>
      <w:r w:rsidR="00CE449F">
        <w:t xml:space="preserve">(expanding) </w:t>
      </w:r>
      <w:r>
        <w:t>below the site name</w:t>
      </w:r>
      <w:r w:rsidR="0037534E">
        <w:t xml:space="preserve">.  </w:t>
      </w:r>
      <w:r>
        <w:t>You can choose to display (</w:t>
      </w:r>
      <w:r w:rsidR="0037534E">
        <w:t>expand) more than one site’s data at a time</w:t>
      </w:r>
      <w:r>
        <w:t xml:space="preserve"> by clicking on each site name</w:t>
      </w:r>
      <w:r w:rsidR="0037534E">
        <w:t>.</w:t>
      </w:r>
      <w:r>
        <w:t xml:space="preserve">  </w:t>
      </w:r>
    </w:p>
    <w:p w14:paraId="715D99A8" w14:textId="77777777" w:rsidR="0037534E" w:rsidRDefault="000C7B22">
      <w:r>
        <w:rPr>
          <w:noProof/>
        </w:rPr>
        <w:lastRenderedPageBreak/>
        <w:drawing>
          <wp:inline distT="0" distB="0" distL="0" distR="0" wp14:anchorId="68CBCA4B" wp14:editId="6D1C8A17">
            <wp:extent cx="5943600" cy="38360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36035"/>
                    </a:xfrm>
                    <a:prstGeom prst="rect">
                      <a:avLst/>
                    </a:prstGeom>
                  </pic:spPr>
                </pic:pic>
              </a:graphicData>
            </a:graphic>
          </wp:inline>
        </w:drawing>
      </w:r>
    </w:p>
    <w:p w14:paraId="2EDCB8DE" w14:textId="77777777" w:rsidR="0037534E" w:rsidRDefault="000C7B22">
      <w:r>
        <w:rPr>
          <w:noProof/>
        </w:rPr>
        <w:drawing>
          <wp:inline distT="0" distB="0" distL="0" distR="0" wp14:anchorId="7AEA954E" wp14:editId="146EC268">
            <wp:extent cx="5943600" cy="3836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836035"/>
                    </a:xfrm>
                    <a:prstGeom prst="rect">
                      <a:avLst/>
                    </a:prstGeom>
                  </pic:spPr>
                </pic:pic>
              </a:graphicData>
            </a:graphic>
          </wp:inline>
        </w:drawing>
      </w:r>
    </w:p>
    <w:p w14:paraId="64ACF9C8" w14:textId="77777777" w:rsidR="008A6E3E" w:rsidRDefault="008A6E3E"/>
    <w:p w14:paraId="5AF76564" w14:textId="77777777" w:rsidR="0037534E" w:rsidRDefault="008A6E3E">
      <w:r>
        <w:lastRenderedPageBreak/>
        <w:t>Within the data section</w:t>
      </w:r>
      <w:r w:rsidR="004C74CD">
        <w:t xml:space="preserve"> for each of the sites, there are buttons for selecting or deselecting all of the data for that monitoring site.  You may also select data points individually by clicking the checkbox next to the displayed sampling date.</w:t>
      </w:r>
    </w:p>
    <w:p w14:paraId="5FF99135" w14:textId="77777777" w:rsidR="0037534E" w:rsidRDefault="008C4739">
      <w:r>
        <w:rPr>
          <w:noProof/>
        </w:rPr>
        <mc:AlternateContent>
          <mc:Choice Requires="wps">
            <w:drawing>
              <wp:anchor distT="0" distB="0" distL="114300" distR="114300" simplePos="0" relativeHeight="251668480" behindDoc="0" locked="0" layoutInCell="1" allowOverlap="1" wp14:anchorId="7824C700" wp14:editId="35F3462F">
                <wp:simplePos x="0" y="0"/>
                <wp:positionH relativeFrom="column">
                  <wp:posOffset>209550</wp:posOffset>
                </wp:positionH>
                <wp:positionV relativeFrom="paragraph">
                  <wp:posOffset>2945130</wp:posOffset>
                </wp:positionV>
                <wp:extent cx="190500" cy="352425"/>
                <wp:effectExtent l="0" t="0" r="19050" b="28575"/>
                <wp:wrapNone/>
                <wp:docPr id="4" name="Oval 4"/>
                <wp:cNvGraphicFramePr/>
                <a:graphic xmlns:a="http://schemas.openxmlformats.org/drawingml/2006/main">
                  <a:graphicData uri="http://schemas.microsoft.com/office/word/2010/wordprocessingShape">
                    <wps:wsp>
                      <wps:cNvSpPr/>
                      <wps:spPr>
                        <a:xfrm>
                          <a:off x="0" y="0"/>
                          <a:ext cx="190500" cy="3524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7962A" id="Oval 4" o:spid="_x0000_s1026" style="position:absolute;margin-left:16.5pt;margin-top:231.9pt;width:15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667456" behindDoc="0" locked="0" layoutInCell="1" allowOverlap="1" wp14:anchorId="50D8443A" wp14:editId="13BE4608">
                <wp:simplePos x="0" y="0"/>
                <wp:positionH relativeFrom="column">
                  <wp:posOffset>152400</wp:posOffset>
                </wp:positionH>
                <wp:positionV relativeFrom="paragraph">
                  <wp:posOffset>1287780</wp:posOffset>
                </wp:positionV>
                <wp:extent cx="733425" cy="266700"/>
                <wp:effectExtent l="0" t="0" r="28575" b="19050"/>
                <wp:wrapNone/>
                <wp:docPr id="3" name="Oval 3"/>
                <wp:cNvGraphicFramePr/>
                <a:graphic xmlns:a="http://schemas.openxmlformats.org/drawingml/2006/main">
                  <a:graphicData uri="http://schemas.microsoft.com/office/word/2010/wordprocessingShape">
                    <wps:wsp>
                      <wps:cNvSpPr/>
                      <wps:spPr>
                        <a:xfrm>
                          <a:off x="0" y="0"/>
                          <a:ext cx="733425"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ADE4EB" id="Oval 3" o:spid="_x0000_s1026" style="position:absolute;margin-left:12pt;margin-top:101.4pt;width:57.75pt;height:2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" filled="f" strokecolor="red" strokeweight="2pt"/>
            </w:pict>
          </mc:Fallback>
        </mc:AlternateContent>
      </w:r>
      <w:r w:rsidR="000C7B22">
        <w:rPr>
          <w:noProof/>
        </w:rPr>
        <w:drawing>
          <wp:inline distT="0" distB="0" distL="0" distR="0" wp14:anchorId="05915609" wp14:editId="339E426E">
            <wp:extent cx="5943600" cy="3836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836035"/>
                    </a:xfrm>
                    <a:prstGeom prst="rect">
                      <a:avLst/>
                    </a:prstGeom>
                  </pic:spPr>
                </pic:pic>
              </a:graphicData>
            </a:graphic>
          </wp:inline>
        </w:drawing>
      </w:r>
    </w:p>
    <w:p w14:paraId="04447CF8" w14:textId="77777777" w:rsidR="00E93CEB" w:rsidRDefault="00E93CEB" w:rsidP="00E93CEB">
      <w:r>
        <w:t>If, instead of selecting data for individual sites, you wish to select all data for</w:t>
      </w:r>
      <w:r w:rsidR="008A6E3E">
        <w:t xml:space="preserve"> all of the monitoring sites previously</w:t>
      </w:r>
      <w:r>
        <w:t xml:space="preserve"> selected </w:t>
      </w:r>
      <w:r w:rsidR="0077736E">
        <w:t>on</w:t>
      </w:r>
      <w:r>
        <w:t xml:space="preserve"> the map, there are</w:t>
      </w:r>
      <w:r w:rsidRPr="00CE449F">
        <w:rPr>
          <w:b/>
        </w:rPr>
        <w:t xml:space="preserve"> Select</w:t>
      </w:r>
      <w:r>
        <w:rPr>
          <w:b/>
        </w:rPr>
        <w:t xml:space="preserve"> All</w:t>
      </w:r>
      <w:r>
        <w:t xml:space="preserve"> and </w:t>
      </w:r>
      <w:r w:rsidRPr="00CE449F">
        <w:rPr>
          <w:b/>
        </w:rPr>
        <w:t xml:space="preserve">Deselect </w:t>
      </w:r>
      <w:r>
        <w:rPr>
          <w:b/>
        </w:rPr>
        <w:t xml:space="preserve">All </w:t>
      </w:r>
      <w:r>
        <w:t>buttons provided at the top of the monitoring sites list.</w:t>
      </w:r>
    </w:p>
    <w:p w14:paraId="527AD9FC" w14:textId="77777777" w:rsidR="002D7116" w:rsidRDefault="008C4739">
      <w:r>
        <w:rPr>
          <w:noProof/>
        </w:rPr>
        <w:lastRenderedPageBreak/>
        <mc:AlternateContent>
          <mc:Choice Requires="wps">
            <w:drawing>
              <wp:anchor distT="0" distB="0" distL="114300" distR="114300" simplePos="0" relativeHeight="251666432" behindDoc="0" locked="0" layoutInCell="1" allowOverlap="1" wp14:anchorId="5967416A" wp14:editId="694555F9">
                <wp:simplePos x="0" y="0"/>
                <wp:positionH relativeFrom="column">
                  <wp:posOffset>171450</wp:posOffset>
                </wp:positionH>
                <wp:positionV relativeFrom="paragraph">
                  <wp:posOffset>989330</wp:posOffset>
                </wp:positionV>
                <wp:extent cx="695325" cy="200025"/>
                <wp:effectExtent l="0" t="0" r="28575" b="28575"/>
                <wp:wrapNone/>
                <wp:docPr id="2" name="Oval 2"/>
                <wp:cNvGraphicFramePr/>
                <a:graphic xmlns:a="http://schemas.openxmlformats.org/drawingml/2006/main">
                  <a:graphicData uri="http://schemas.microsoft.com/office/word/2010/wordprocessingShape">
                    <wps:wsp>
                      <wps:cNvSpPr/>
                      <wps:spPr>
                        <a:xfrm>
                          <a:off x="0" y="0"/>
                          <a:ext cx="695325" cy="20002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22492D" id="Oval 2" o:spid="_x0000_s1026" style="position:absolute;margin-left:13.5pt;margin-top:77.9pt;width:54.75pt;height:15.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" filled="f" strokecolor="#c0504d [3205]" strokeweight="2pt"/>
            </w:pict>
          </mc:Fallback>
        </mc:AlternateContent>
      </w:r>
      <w:r w:rsidR="000C7B22">
        <w:rPr>
          <w:noProof/>
        </w:rPr>
        <w:drawing>
          <wp:inline distT="0" distB="0" distL="0" distR="0" wp14:anchorId="240022D3" wp14:editId="3444CBAD">
            <wp:extent cx="5943600" cy="3836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836035"/>
                    </a:xfrm>
                    <a:prstGeom prst="rect">
                      <a:avLst/>
                    </a:prstGeom>
                  </pic:spPr>
                </pic:pic>
              </a:graphicData>
            </a:graphic>
          </wp:inline>
        </w:drawing>
      </w:r>
    </w:p>
    <w:p w14:paraId="4E09729C" w14:textId="77777777" w:rsidR="00B46674" w:rsidRDefault="00B46674" w:rsidP="00B46674">
      <w:r>
        <w:t>After you have se</w:t>
      </w:r>
      <w:r w:rsidR="0036497A">
        <w:t>lected the data you wish to analyze</w:t>
      </w:r>
      <w:r>
        <w:t xml:space="preserve">, click on the </w:t>
      </w:r>
      <w:r w:rsidRPr="00E93CEB">
        <w:rPr>
          <w:b/>
        </w:rPr>
        <w:t>View Charts</w:t>
      </w:r>
      <w:r>
        <w:t xml:space="preserve"> button on the top menu.</w:t>
      </w:r>
    </w:p>
    <w:p w14:paraId="5B7EB13F" w14:textId="77777777" w:rsidR="00B46674" w:rsidRDefault="00B46674" w:rsidP="00B46674">
      <w:r>
        <w:rPr>
          <w:noProof/>
        </w:rPr>
        <mc:AlternateContent>
          <mc:Choice Requires="wps">
            <w:drawing>
              <wp:anchor distT="0" distB="0" distL="114300" distR="114300" simplePos="0" relativeHeight="251641856" behindDoc="0" locked="0" layoutInCell="1" allowOverlap="1" wp14:anchorId="4E466937" wp14:editId="7E3F33C0">
                <wp:simplePos x="0" y="0"/>
                <wp:positionH relativeFrom="column">
                  <wp:posOffset>1600200</wp:posOffset>
                </wp:positionH>
                <wp:positionV relativeFrom="paragraph">
                  <wp:posOffset>609600</wp:posOffset>
                </wp:positionV>
                <wp:extent cx="428625" cy="180975"/>
                <wp:effectExtent l="0" t="0" r="28575" b="28575"/>
                <wp:wrapNone/>
                <wp:docPr id="36" name="Oval 36"/>
                <wp:cNvGraphicFramePr/>
                <a:graphic xmlns:a="http://schemas.openxmlformats.org/drawingml/2006/main">
                  <a:graphicData uri="http://schemas.microsoft.com/office/word/2010/wordprocessingShape">
                    <wps:wsp>
                      <wps:cNvSpPr/>
                      <wps:spPr>
                        <a:xfrm>
                          <a:off x="0" y="0"/>
                          <a:ext cx="428625" cy="180975"/>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CBEE9B" id="Oval 36" o:spid="_x0000_s1026" style="position:absolute;margin-left:126pt;margin-top:48pt;width:33.75pt;height:14.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" filled="f" strokecolor="#c0504d [3205]" strokeweight="2pt"/>
            </w:pict>
          </mc:Fallback>
        </mc:AlternateContent>
      </w:r>
      <w:r>
        <w:rPr>
          <w:noProof/>
        </w:rPr>
        <w:drawing>
          <wp:inline distT="0" distB="0" distL="0" distR="0" wp14:anchorId="59B1459C" wp14:editId="00C84B11">
            <wp:extent cx="5943600" cy="3836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36035"/>
                    </a:xfrm>
                    <a:prstGeom prst="rect">
                      <a:avLst/>
                    </a:prstGeom>
                  </pic:spPr>
                </pic:pic>
              </a:graphicData>
            </a:graphic>
          </wp:inline>
        </w:drawing>
      </w:r>
    </w:p>
    <w:p w14:paraId="2662B147" w14:textId="77777777" w:rsidR="00B46674" w:rsidRDefault="00B46674" w:rsidP="00B46674">
      <w:r>
        <w:t>The default chart that is displayed is a Box and Whisker Plot that shows all of the data points for all of the selected monitoring sites.</w:t>
      </w:r>
    </w:p>
    <w:p w14:paraId="3337C025" w14:textId="77777777" w:rsidR="00B46674" w:rsidRDefault="00B46674" w:rsidP="00B46674">
      <w:r>
        <w:lastRenderedPageBreak/>
        <w:t>The box and whisker plot groups the selected data (through their quartiles) for each monitoring location.  The vertical lines extending from the boxes indicate variability outside the upper and lower quartiles.  Outliers may be plotted as individual points.</w:t>
      </w:r>
    </w:p>
    <w:p w14:paraId="7CD30CA0" w14:textId="77777777" w:rsidR="000C7B22" w:rsidRDefault="00B46674">
      <w:r>
        <w:t>If you haven’t previously entered upper and lower thresholds that you wish to be displayed on the chart, you may do so here.</w:t>
      </w:r>
    </w:p>
    <w:p w14:paraId="47985760" w14:textId="77777777" w:rsidR="00075FA3" w:rsidRDefault="00B46674">
      <w:r>
        <w:rPr>
          <w:noProof/>
        </w:rPr>
        <mc:AlternateContent>
          <mc:Choice Requires="wps">
            <w:drawing>
              <wp:anchor distT="0" distB="0" distL="114300" distR="114300" simplePos="0" relativeHeight="251642880" behindDoc="0" locked="0" layoutInCell="1" allowOverlap="1" wp14:anchorId="1EF4730A" wp14:editId="22EE1263">
                <wp:simplePos x="0" y="0"/>
                <wp:positionH relativeFrom="column">
                  <wp:posOffset>0</wp:posOffset>
                </wp:positionH>
                <wp:positionV relativeFrom="paragraph">
                  <wp:posOffset>1371600</wp:posOffset>
                </wp:positionV>
                <wp:extent cx="590550" cy="304800"/>
                <wp:effectExtent l="0" t="0" r="19050" b="19050"/>
                <wp:wrapNone/>
                <wp:docPr id="40" name="Oval 40"/>
                <wp:cNvGraphicFramePr/>
                <a:graphic xmlns:a="http://schemas.openxmlformats.org/drawingml/2006/main">
                  <a:graphicData uri="http://schemas.microsoft.com/office/word/2010/wordprocessingShape">
                    <wps:wsp>
                      <wps:cNvSpPr/>
                      <wps:spPr>
                        <a:xfrm>
                          <a:off x="0" y="0"/>
                          <a:ext cx="590550" cy="3048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8F8BC19" id="Oval 40" o:spid="_x0000_s1026" style="position:absolute;margin-left:0;margin-top:108pt;width:46.5pt;height:24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" filled="f" strokecolor="#c0504d [3205]" strokeweight="2pt"/>
            </w:pict>
          </mc:Fallback>
        </mc:AlternateContent>
      </w:r>
      <w:r>
        <w:rPr>
          <w:noProof/>
        </w:rPr>
        <w:drawing>
          <wp:inline distT="0" distB="0" distL="0" distR="0" wp14:anchorId="22443772" wp14:editId="2E0FD995">
            <wp:extent cx="5943600" cy="3836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36035"/>
                    </a:xfrm>
                    <a:prstGeom prst="rect">
                      <a:avLst/>
                    </a:prstGeom>
                  </pic:spPr>
                </pic:pic>
              </a:graphicData>
            </a:graphic>
          </wp:inline>
        </w:drawing>
      </w:r>
    </w:p>
    <w:p w14:paraId="3A5CE474" w14:textId="77777777" w:rsidR="00B7631B" w:rsidRDefault="00B7631B"/>
    <w:p w14:paraId="18B5032B" w14:textId="77777777" w:rsidR="00E93CEB" w:rsidRDefault="00317E13">
      <w:r>
        <w:t>Placing your mouse cursor over the “boxes” on this chart will show you the name of the monitoring site and statistical information such as the minimum and maximum data values, the median and the upper and lower quartiles.</w:t>
      </w:r>
    </w:p>
    <w:p w14:paraId="734757F8" w14:textId="77777777" w:rsidR="00B46674" w:rsidRDefault="00B46674">
      <w:r>
        <w:rPr>
          <w:noProof/>
        </w:rPr>
        <w:lastRenderedPageBreak/>
        <w:drawing>
          <wp:inline distT="0" distB="0" distL="0" distR="0" wp14:anchorId="311AFE10" wp14:editId="73916E3C">
            <wp:extent cx="5943600" cy="3836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836035"/>
                    </a:xfrm>
                    <a:prstGeom prst="rect">
                      <a:avLst/>
                    </a:prstGeom>
                  </pic:spPr>
                </pic:pic>
              </a:graphicData>
            </a:graphic>
          </wp:inline>
        </w:drawing>
      </w:r>
    </w:p>
    <w:p w14:paraId="1306ACA6" w14:textId="77777777" w:rsidR="00075FA3" w:rsidRDefault="00075FA3"/>
    <w:p w14:paraId="021A10FC" w14:textId="77777777" w:rsidR="00075FA3" w:rsidRDefault="00317E13">
      <w:r>
        <w:t xml:space="preserve">You may also click on the radio button next to </w:t>
      </w:r>
      <w:r w:rsidRPr="00317E13">
        <w:rPr>
          <w:b/>
        </w:rPr>
        <w:t>Trend Analysis</w:t>
      </w:r>
      <w:r>
        <w:t xml:space="preserve"> to view that type of chart.</w:t>
      </w:r>
    </w:p>
    <w:p w14:paraId="3D0A3B42" w14:textId="77777777" w:rsidR="00075FA3" w:rsidRDefault="00B46674">
      <w:r>
        <w:rPr>
          <w:noProof/>
        </w:rPr>
        <w:drawing>
          <wp:inline distT="0" distB="0" distL="0" distR="0" wp14:anchorId="2D3EE1C1" wp14:editId="60678533">
            <wp:extent cx="5943600" cy="3836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836035"/>
                    </a:xfrm>
                    <a:prstGeom prst="rect">
                      <a:avLst/>
                    </a:prstGeom>
                  </pic:spPr>
                </pic:pic>
              </a:graphicData>
            </a:graphic>
          </wp:inline>
        </w:drawing>
      </w:r>
    </w:p>
    <w:p w14:paraId="4C903728" w14:textId="77777777" w:rsidR="00075FA3" w:rsidRDefault="002501D0">
      <w:r>
        <w:lastRenderedPageBreak/>
        <w:t xml:space="preserve">The Mann-Kendall test for trend evaluates a time-ordered data set to see if the data is following a trend and if the trend is increasing or decreasing.  </w:t>
      </w:r>
      <w:commentRangeStart w:id="123"/>
      <w:r>
        <w:t xml:space="preserve">The more data points there are, the more likely this test will be able to identify a trend.  </w:t>
      </w:r>
      <w:commentRangeEnd w:id="123"/>
      <w:r w:rsidR="00046C3F">
        <w:rPr>
          <w:rStyle w:val="CommentReference"/>
        </w:rPr>
        <w:commentReference w:id="123"/>
      </w:r>
    </w:p>
    <w:p w14:paraId="53A0E4C1" w14:textId="77777777" w:rsidR="00D25F69" w:rsidRDefault="00D25F69" w:rsidP="00D25F69">
      <w:r>
        <w:t xml:space="preserve">The first graph displayed shows the trend analysis for all data points for all of the monitoring site data selected previously.  Following that are graphs for each of the individual monitoring sites. </w:t>
      </w:r>
    </w:p>
    <w:p w14:paraId="5E74972E" w14:textId="77777777" w:rsidR="00D25F69" w:rsidRDefault="00D25F69">
      <w:r>
        <w:t>Placing your mouse cursor over the data points on this chart will show you the name of the monitoring site, the sampling date and the data value for the water quality parameter you selected.</w:t>
      </w:r>
    </w:p>
    <w:p w14:paraId="39D89C19" w14:textId="77777777" w:rsidR="006E503F" w:rsidRDefault="00BB3545">
      <w:r>
        <w:rPr>
          <w:noProof/>
        </w:rPr>
        <w:drawing>
          <wp:inline distT="0" distB="0" distL="0" distR="0" wp14:anchorId="7E6DD86E" wp14:editId="5714EB2C">
            <wp:extent cx="5943600" cy="38360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836035"/>
                    </a:xfrm>
                    <a:prstGeom prst="rect">
                      <a:avLst/>
                    </a:prstGeom>
                  </pic:spPr>
                </pic:pic>
              </a:graphicData>
            </a:graphic>
          </wp:inline>
        </w:drawing>
      </w:r>
    </w:p>
    <w:p w14:paraId="45E9437F" w14:textId="77777777" w:rsidR="006E503F" w:rsidRDefault="006E503F"/>
    <w:p w14:paraId="20CF45DE" w14:textId="77777777" w:rsidR="00B7631B" w:rsidRDefault="00B7631B"/>
    <w:p w14:paraId="4AB80A3F" w14:textId="77777777" w:rsidR="00B7631B" w:rsidRDefault="00B7631B"/>
    <w:p w14:paraId="116E005C" w14:textId="77777777" w:rsidR="00B7631B" w:rsidRDefault="00B7631B"/>
    <w:p w14:paraId="44108B5C" w14:textId="77777777" w:rsidR="00B7631B" w:rsidRDefault="00B7631B"/>
    <w:p w14:paraId="49BF1C44" w14:textId="77777777" w:rsidR="00B7631B" w:rsidRDefault="00B7631B"/>
    <w:p w14:paraId="43AC405C" w14:textId="77777777" w:rsidR="00B7631B" w:rsidRDefault="00B7631B"/>
    <w:p w14:paraId="422DD33A" w14:textId="77777777" w:rsidR="00B7631B" w:rsidRDefault="00B7631B"/>
    <w:p w14:paraId="730D2EAF" w14:textId="77777777" w:rsidR="00B7631B" w:rsidRDefault="00B7631B"/>
    <w:p w14:paraId="5BC4EEE0" w14:textId="77777777" w:rsidR="00B7631B" w:rsidRDefault="00B7631B"/>
    <w:p w14:paraId="2D0CF898" w14:textId="77777777" w:rsidR="00D4056C" w:rsidRDefault="00EC642B">
      <w:r>
        <w:t xml:space="preserve">The </w:t>
      </w:r>
      <w:r w:rsidRPr="00EC642B">
        <w:rPr>
          <w:b/>
        </w:rPr>
        <w:t>View Report</w:t>
      </w:r>
      <w:r>
        <w:t xml:space="preserve"> and </w:t>
      </w:r>
      <w:r w:rsidRPr="00EC642B">
        <w:rPr>
          <w:b/>
        </w:rPr>
        <w:t>Save Search</w:t>
      </w:r>
      <w:r>
        <w:t xml:space="preserve"> menu items are placeholders for future development.</w:t>
      </w:r>
    </w:p>
    <w:p w14:paraId="65A9A44D" w14:textId="77777777" w:rsidR="00D4056C" w:rsidRDefault="00621156">
      <w:r>
        <w:rPr>
          <w:noProof/>
        </w:rPr>
        <w:drawing>
          <wp:inline distT="0" distB="0" distL="0" distR="0" wp14:anchorId="588ED086" wp14:editId="79E280D7">
            <wp:extent cx="5943600" cy="3836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836035"/>
                    </a:xfrm>
                    <a:prstGeom prst="rect">
                      <a:avLst/>
                    </a:prstGeom>
                  </pic:spPr>
                </pic:pic>
              </a:graphicData>
            </a:graphic>
          </wp:inline>
        </w:drawing>
      </w:r>
    </w:p>
    <w:p w14:paraId="381109F2" w14:textId="77777777" w:rsidR="00D4056C" w:rsidRDefault="00621156">
      <w:r>
        <w:rPr>
          <w:noProof/>
        </w:rPr>
        <w:drawing>
          <wp:inline distT="0" distB="0" distL="0" distR="0" wp14:anchorId="0175A1FC" wp14:editId="18D3E6FD">
            <wp:extent cx="5943600" cy="3836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836035"/>
                    </a:xfrm>
                    <a:prstGeom prst="rect">
                      <a:avLst/>
                    </a:prstGeom>
                  </pic:spPr>
                </pic:pic>
              </a:graphicData>
            </a:graphic>
          </wp:inline>
        </w:drawing>
      </w:r>
    </w:p>
    <w:p w14:paraId="00B758F1" w14:textId="77777777" w:rsidR="000E3C4B" w:rsidRDefault="000E3C4B">
      <w:r>
        <w:br w:type="page"/>
      </w:r>
    </w:p>
    <w:p w14:paraId="14DBC8BB" w14:textId="77777777" w:rsidR="000E3C4B" w:rsidRDefault="000E3C4B" w:rsidP="000E3C4B">
      <w:pPr>
        <w:pStyle w:val="Heading1"/>
      </w:pPr>
      <w:bookmarkStart w:id="124" w:name="_Toc426927085"/>
      <w:r>
        <w:lastRenderedPageBreak/>
        <w:t>Upload Data Section</w:t>
      </w:r>
      <w:bookmarkEnd w:id="124"/>
    </w:p>
    <w:p w14:paraId="4EB063BC" w14:textId="77777777" w:rsidR="000E3C4B" w:rsidRDefault="00844089" w:rsidP="000E3C4B">
      <w:r>
        <w:t xml:space="preserve">The Upload Data section allows you to </w:t>
      </w:r>
      <w:commentRangeStart w:id="125"/>
      <w:r>
        <w:t xml:space="preserve">upload the results </w:t>
      </w:r>
      <w:commentRangeEnd w:id="125"/>
      <w:r w:rsidR="006203F5">
        <w:rPr>
          <w:rStyle w:val="CommentReference"/>
        </w:rPr>
        <w:commentReference w:id="125"/>
      </w:r>
      <w:r>
        <w:t>from a properly configured Excel file</w:t>
      </w:r>
      <w:ins w:id="126" w:author="Jean Mayo" w:date="2015-08-06T14:08:00Z">
        <w:r w:rsidR="008F0E0D">
          <w:t xml:space="preserve"> to the Open Waters database and ultimately </w:t>
        </w:r>
      </w:ins>
      <w:ins w:id="127" w:author="Jean Mayo" w:date="2015-08-06T14:16:00Z">
        <w:r w:rsidR="00385196">
          <w:t xml:space="preserve">to </w:t>
        </w:r>
      </w:ins>
      <w:ins w:id="128" w:author="Jean Mayo" w:date="2015-08-06T14:08:00Z">
        <w:r w:rsidR="008F0E0D">
          <w:t>the Water Quality Exchange portal (WQX)</w:t>
        </w:r>
      </w:ins>
      <w:r>
        <w:t xml:space="preserve">.  This requires that all of the following data items be </w:t>
      </w:r>
      <w:commentRangeStart w:id="129"/>
      <w:r>
        <w:t>manually setup prior to uploading the file</w:t>
      </w:r>
      <w:commentRangeEnd w:id="129"/>
      <w:r w:rsidR="00DE004D">
        <w:rPr>
          <w:rStyle w:val="CommentReference"/>
        </w:rPr>
        <w:commentReference w:id="129"/>
      </w:r>
      <w:r>
        <w:t>:</w:t>
      </w:r>
    </w:p>
    <w:p w14:paraId="5FEEF24F" w14:textId="77777777" w:rsidR="008F0E0D" w:rsidRDefault="008F0E0D" w:rsidP="00844089">
      <w:pPr>
        <w:pStyle w:val="ListParagraph"/>
        <w:numPr>
          <w:ilvl w:val="0"/>
          <w:numId w:val="1"/>
        </w:numPr>
        <w:rPr>
          <w:ins w:id="130" w:author="Jean Mayo" w:date="2015-08-06T14:09:00Z"/>
        </w:rPr>
      </w:pPr>
      <w:ins w:id="131" w:author="Jean Mayo" w:date="2015-08-06T14:09:00Z">
        <w:r>
          <w:t>Organization</w:t>
        </w:r>
      </w:ins>
    </w:p>
    <w:p w14:paraId="6CD29C1C" w14:textId="77777777" w:rsidR="00844089" w:rsidRDefault="00844089" w:rsidP="00844089">
      <w:pPr>
        <w:pStyle w:val="ListParagraph"/>
        <w:numPr>
          <w:ilvl w:val="0"/>
          <w:numId w:val="1"/>
        </w:numPr>
      </w:pPr>
      <w:r>
        <w:t>Project</w:t>
      </w:r>
    </w:p>
    <w:p w14:paraId="66BBCF16" w14:textId="77777777" w:rsidR="00844089" w:rsidRDefault="00844089" w:rsidP="00FD0368">
      <w:pPr>
        <w:pStyle w:val="ListParagraph"/>
        <w:numPr>
          <w:ilvl w:val="0"/>
          <w:numId w:val="1"/>
        </w:numPr>
      </w:pPr>
      <w:r>
        <w:t>Monitoring Location</w:t>
      </w:r>
      <w:ins w:id="132" w:author="Jean Mayo" w:date="2015-08-06T14:09:00Z">
        <w:r w:rsidR="008F0E0D">
          <w:t>(s)</w:t>
        </w:r>
      </w:ins>
    </w:p>
    <w:p w14:paraId="4E047501" w14:textId="77777777" w:rsidR="00844089" w:rsidRDefault="00844089" w:rsidP="00844089">
      <w:r>
        <w:t>The file requires the following fields:</w:t>
      </w:r>
    </w:p>
    <w:p w14:paraId="1C09846D" w14:textId="77777777" w:rsidR="00844089" w:rsidRDefault="00844089" w:rsidP="00844089">
      <w:pPr>
        <w:pStyle w:val="ListParagraph"/>
        <w:numPr>
          <w:ilvl w:val="0"/>
          <w:numId w:val="2"/>
        </w:numPr>
      </w:pPr>
      <w:commentRangeStart w:id="133"/>
      <w:r>
        <w:t>Monitoring Location Name (as setup in advance)</w:t>
      </w:r>
      <w:ins w:id="134" w:author="Jean Mayo" w:date="2015-08-06T14:09:00Z">
        <w:r w:rsidR="004E7FB7">
          <w:t xml:space="preserve">  </w:t>
        </w:r>
      </w:ins>
    </w:p>
    <w:p w14:paraId="342A1401" w14:textId="77777777" w:rsidR="00844089" w:rsidRDefault="00844089" w:rsidP="00844089">
      <w:pPr>
        <w:pStyle w:val="ListParagraph"/>
        <w:numPr>
          <w:ilvl w:val="0"/>
          <w:numId w:val="2"/>
        </w:numPr>
      </w:pPr>
      <w:r>
        <w:t>Activity Date</w:t>
      </w:r>
      <w:ins w:id="135" w:author="Jean Mayo" w:date="2015-08-06T14:10:00Z">
        <w:r w:rsidR="004E7FB7">
          <w:t xml:space="preserve"> </w:t>
        </w:r>
      </w:ins>
    </w:p>
    <w:p w14:paraId="4D4E2C00" w14:textId="77777777" w:rsidR="00844089" w:rsidRDefault="00844089" w:rsidP="00844089">
      <w:pPr>
        <w:pStyle w:val="ListParagraph"/>
        <w:numPr>
          <w:ilvl w:val="0"/>
          <w:numId w:val="2"/>
        </w:numPr>
      </w:pPr>
      <w:r>
        <w:t>Activity Time</w:t>
      </w:r>
      <w:ins w:id="136" w:author="Jean Mayo" w:date="2015-08-06T14:10:00Z">
        <w:r w:rsidR="004E7FB7">
          <w:t xml:space="preserve"> </w:t>
        </w:r>
      </w:ins>
    </w:p>
    <w:p w14:paraId="4AFADA56" w14:textId="77777777" w:rsidR="00844089" w:rsidRDefault="00844089" w:rsidP="00844089">
      <w:pPr>
        <w:pStyle w:val="ListParagraph"/>
        <w:numPr>
          <w:ilvl w:val="0"/>
          <w:numId w:val="2"/>
        </w:numPr>
      </w:pPr>
      <w:r>
        <w:t xml:space="preserve">Sample Collection </w:t>
      </w:r>
    </w:p>
    <w:p w14:paraId="1496E305" w14:textId="77777777" w:rsidR="0043626F" w:rsidRDefault="0043626F" w:rsidP="00844089">
      <w:pPr>
        <w:pStyle w:val="ListParagraph"/>
        <w:numPr>
          <w:ilvl w:val="0"/>
          <w:numId w:val="2"/>
        </w:numPr>
      </w:pPr>
      <w:r>
        <w:t>A column for each result to be loaded into the database.</w:t>
      </w:r>
      <w:commentRangeEnd w:id="133"/>
      <w:r w:rsidR="004931CB">
        <w:rPr>
          <w:rStyle w:val="CommentReference"/>
        </w:rPr>
        <w:commentReference w:id="133"/>
      </w:r>
    </w:p>
    <w:p w14:paraId="7B8FFF1E" w14:textId="77777777" w:rsidR="0043626F" w:rsidRDefault="0043626F" w:rsidP="0043626F">
      <w:commentRangeStart w:id="137"/>
      <w:r>
        <w:t xml:space="preserve">The </w:t>
      </w:r>
      <w:ins w:id="138" w:author="Jean Mayo" w:date="2015-08-06T14:21:00Z">
        <w:r w:rsidR="00956C03">
          <w:t xml:space="preserve">overall </w:t>
        </w:r>
      </w:ins>
      <w:r>
        <w:t xml:space="preserve">process for loading a </w:t>
      </w:r>
      <w:ins w:id="139" w:author="Jean Mayo" w:date="2015-08-06T14:14:00Z">
        <w:r w:rsidR="00385196">
          <w:t xml:space="preserve">MS Excel </w:t>
        </w:r>
      </w:ins>
      <w:r>
        <w:t>file into the database is as follows</w:t>
      </w:r>
      <w:ins w:id="140" w:author="Jean Mayo" w:date="2015-08-06T14:21:00Z">
        <w:r w:rsidR="00956C03">
          <w:t xml:space="preserve"> (each of these steps will be shown in further detail in </w:t>
        </w:r>
      </w:ins>
      <w:ins w:id="141" w:author="Jean Mayo" w:date="2015-08-06T14:51:00Z">
        <w:r w:rsidR="00090D10">
          <w:t>subsequent screenshots and text</w:t>
        </w:r>
      </w:ins>
      <w:r>
        <w:t>:</w:t>
      </w:r>
      <w:commentRangeEnd w:id="137"/>
      <w:r w:rsidR="005774C7">
        <w:rPr>
          <w:rStyle w:val="CommentReference"/>
        </w:rPr>
        <w:commentReference w:id="137"/>
      </w:r>
    </w:p>
    <w:p w14:paraId="5E3B2CF7" w14:textId="77777777" w:rsidR="0043626F" w:rsidRDefault="005608F9" w:rsidP="005608F9">
      <w:pPr>
        <w:pStyle w:val="ListParagraph"/>
        <w:numPr>
          <w:ilvl w:val="0"/>
          <w:numId w:val="3"/>
        </w:numPr>
      </w:pPr>
      <w:commentRangeStart w:id="142"/>
      <w:r>
        <w:t>Manually load the required data in the database.</w:t>
      </w:r>
      <w:commentRangeEnd w:id="142"/>
      <w:r w:rsidR="00127DF2">
        <w:rPr>
          <w:rStyle w:val="CommentReference"/>
        </w:rPr>
        <w:commentReference w:id="142"/>
      </w:r>
    </w:p>
    <w:p w14:paraId="1F38DE5E" w14:textId="77777777" w:rsidR="005608F9" w:rsidRDefault="005608F9" w:rsidP="005608F9">
      <w:pPr>
        <w:pStyle w:val="ListParagraph"/>
        <w:numPr>
          <w:ilvl w:val="0"/>
          <w:numId w:val="3"/>
        </w:numPr>
      </w:pPr>
      <w:r>
        <w:t xml:space="preserve">Load the desired </w:t>
      </w:r>
      <w:ins w:id="143" w:author="Jean Mayo" w:date="2015-08-06T14:23:00Z">
        <w:r w:rsidR="00956C03">
          <w:t xml:space="preserve">MS Excel </w:t>
        </w:r>
      </w:ins>
      <w:r>
        <w:t xml:space="preserve">file into the system.  At this point, </w:t>
      </w:r>
      <w:del w:id="144" w:author="Jean Mayo" w:date="2015-08-06T14:23:00Z">
        <w:r w:rsidDel="00956C03">
          <w:delText>it is not</w:delText>
        </w:r>
      </w:del>
      <w:ins w:id="145" w:author="Jean Mayo" w:date="2015-08-06T14:23:00Z">
        <w:r w:rsidR="00956C03">
          <w:t>no data is</w:t>
        </w:r>
      </w:ins>
      <w:r>
        <w:t xml:space="preserve"> saved to the database.  You will see the top portion of the file in the site for your reference.</w:t>
      </w:r>
      <w:r w:rsidR="00011FF2">
        <w:t xml:space="preserve">   Clicking upload data will provide a form to upload a file and a link to a sample file.</w:t>
      </w:r>
    </w:p>
    <w:p w14:paraId="63B77F6F" w14:textId="77777777" w:rsidR="005608F9" w:rsidRDefault="005608F9" w:rsidP="005608F9">
      <w:pPr>
        <w:pStyle w:val="ListParagraph"/>
        <w:numPr>
          <w:ilvl w:val="0"/>
          <w:numId w:val="3"/>
        </w:numPr>
      </w:pPr>
      <w:r>
        <w:t>Setup the file configuration.  This tells the system what labels you are using for the system’s fields.</w:t>
      </w:r>
    </w:p>
    <w:p w14:paraId="11A0A383" w14:textId="77777777" w:rsidR="00CB0A59" w:rsidRDefault="00CB0A59" w:rsidP="005608F9">
      <w:pPr>
        <w:pStyle w:val="ListParagraph"/>
        <w:numPr>
          <w:ilvl w:val="0"/>
          <w:numId w:val="3"/>
        </w:numPr>
      </w:pPr>
      <w:r>
        <w:t>Select the Project this data belongs to.</w:t>
      </w:r>
    </w:p>
    <w:p w14:paraId="5AAD986D" w14:textId="77777777" w:rsidR="005608F9" w:rsidRDefault="00283BEC" w:rsidP="00283BEC">
      <w:pPr>
        <w:pStyle w:val="ListParagraph"/>
        <w:numPr>
          <w:ilvl w:val="0"/>
          <w:numId w:val="3"/>
        </w:numPr>
      </w:pPr>
      <w:r>
        <w:t>Migrate the data to the database.</w:t>
      </w:r>
      <w:r w:rsidR="00011FF2">
        <w:t xml:space="preserve">  All rows will be loaded until the first row with a blank value in the 1</w:t>
      </w:r>
      <w:r w:rsidR="00011FF2" w:rsidRPr="00011FF2">
        <w:rPr>
          <w:vertAlign w:val="superscript"/>
        </w:rPr>
        <w:t>st</w:t>
      </w:r>
      <w:r w:rsidR="00011FF2">
        <w:t xml:space="preserve"> column in encountered.</w:t>
      </w:r>
    </w:p>
    <w:p w14:paraId="50BD8482" w14:textId="77777777" w:rsidR="00CB0A59" w:rsidRDefault="00CB0A59" w:rsidP="00CB0A59">
      <w:pPr>
        <w:keepNext/>
      </w:pPr>
      <w:r>
        <w:rPr>
          <w:noProof/>
        </w:rPr>
        <w:lastRenderedPageBreak/>
        <mc:AlternateContent>
          <mc:Choice Requires="wps">
            <w:drawing>
              <wp:anchor distT="0" distB="0" distL="114300" distR="114300" simplePos="0" relativeHeight="251669504" behindDoc="0" locked="0" layoutInCell="1" allowOverlap="1" wp14:anchorId="1451325C" wp14:editId="0A05A61D">
                <wp:simplePos x="0" y="0"/>
                <wp:positionH relativeFrom="column">
                  <wp:posOffset>438150</wp:posOffset>
                </wp:positionH>
                <wp:positionV relativeFrom="paragraph">
                  <wp:posOffset>525145</wp:posOffset>
                </wp:positionV>
                <wp:extent cx="762000" cy="200025"/>
                <wp:effectExtent l="0" t="0" r="19050" b="28575"/>
                <wp:wrapNone/>
                <wp:docPr id="15" name="Oval 15"/>
                <wp:cNvGraphicFramePr/>
                <a:graphic xmlns:a="http://schemas.openxmlformats.org/drawingml/2006/main">
                  <a:graphicData uri="http://schemas.microsoft.com/office/word/2010/wordprocessingShape">
                    <wps:wsp>
                      <wps:cNvSpPr/>
                      <wps:spPr>
                        <a:xfrm>
                          <a:off x="0" y="0"/>
                          <a:ext cx="7620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75D846" id="Oval 15" o:spid="_x0000_s1026" style="position:absolute;margin-left:34.5pt;margin-top:41.35pt;width:60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" filled="f" strokecolor="red" strokeweight="2pt"/>
            </w:pict>
          </mc:Fallback>
        </mc:AlternateContent>
      </w:r>
      <w:commentRangeStart w:id="146"/>
      <w:r w:rsidR="00283BEC">
        <w:rPr>
          <w:noProof/>
        </w:rPr>
        <w:drawing>
          <wp:inline distT="0" distB="0" distL="0" distR="0" wp14:anchorId="15C26896" wp14:editId="5E330D9B">
            <wp:extent cx="5943600"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commentRangeEnd w:id="146"/>
      <w:r w:rsidR="00CE0016">
        <w:rPr>
          <w:rStyle w:val="CommentReference"/>
        </w:rPr>
        <w:commentReference w:id="146"/>
      </w:r>
    </w:p>
    <w:p w14:paraId="1191532F" w14:textId="77777777" w:rsidR="00283BEC" w:rsidRDefault="00CB0A59" w:rsidP="00CB0A59">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w:t>
      </w:r>
      <w:r w:rsidR="00B04316">
        <w:rPr>
          <w:noProof/>
        </w:rPr>
        <w:fldChar w:fldCharType="end"/>
      </w:r>
      <w:r>
        <w:t>: Launch Excel Upload</w:t>
      </w:r>
    </w:p>
    <w:p w14:paraId="0F30F164" w14:textId="77777777" w:rsidR="00CB0A59" w:rsidRDefault="00CB0A59" w:rsidP="00CB0A59">
      <w:pPr>
        <w:keepNext/>
      </w:pPr>
      <w:r>
        <w:rPr>
          <w:noProof/>
        </w:rPr>
        <mc:AlternateContent>
          <mc:Choice Requires="wps">
            <w:drawing>
              <wp:anchor distT="0" distB="0" distL="114300" distR="114300" simplePos="0" relativeHeight="251670528" behindDoc="0" locked="0" layoutInCell="1" allowOverlap="1" wp14:anchorId="679DE3F6" wp14:editId="2F3F4510">
                <wp:simplePos x="0" y="0"/>
                <wp:positionH relativeFrom="column">
                  <wp:posOffset>533400</wp:posOffset>
                </wp:positionH>
                <wp:positionV relativeFrom="paragraph">
                  <wp:posOffset>809625</wp:posOffset>
                </wp:positionV>
                <wp:extent cx="762000" cy="200025"/>
                <wp:effectExtent l="0" t="0" r="19050" b="28575"/>
                <wp:wrapNone/>
                <wp:docPr id="16" name="Oval 16"/>
                <wp:cNvGraphicFramePr/>
                <a:graphic xmlns:a="http://schemas.openxmlformats.org/drawingml/2006/main">
                  <a:graphicData uri="http://schemas.microsoft.com/office/word/2010/wordprocessingShape">
                    <wps:wsp>
                      <wps:cNvSpPr/>
                      <wps:spPr>
                        <a:xfrm>
                          <a:off x="0" y="0"/>
                          <a:ext cx="7620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6774E8" id="Oval 16" o:spid="_x0000_s1026" style="position:absolute;margin-left:42pt;margin-top:63.75pt;width:60pt;height:15.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" filled="f" strokecolor="red" strokeweight="2pt"/>
            </w:pict>
          </mc:Fallback>
        </mc:AlternateContent>
      </w:r>
      <w:r w:rsidR="00283BEC">
        <w:rPr>
          <w:noProof/>
        </w:rPr>
        <w:drawing>
          <wp:inline distT="0" distB="0" distL="0" distR="0" wp14:anchorId="2949317C" wp14:editId="77FC1E23">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14:paraId="63A94F76" w14:textId="77777777" w:rsidR="00283BEC" w:rsidRDefault="00CB0A59" w:rsidP="00CB0A59">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2</w:t>
      </w:r>
      <w:r w:rsidR="00B04316">
        <w:rPr>
          <w:noProof/>
        </w:rPr>
        <w:fldChar w:fldCharType="end"/>
      </w:r>
      <w:r>
        <w:t>: Click Upload Data</w:t>
      </w:r>
    </w:p>
    <w:p w14:paraId="715A3C4E" w14:textId="77777777" w:rsidR="00CB0A59" w:rsidRDefault="00283BEC" w:rsidP="00CB0A59">
      <w:pPr>
        <w:keepNext/>
      </w:pPr>
      <w:r>
        <w:rPr>
          <w:noProof/>
        </w:rPr>
        <w:lastRenderedPageBreak/>
        <w:drawing>
          <wp:inline distT="0" distB="0" distL="0" distR="0" wp14:anchorId="1E1D187B" wp14:editId="5D40F296">
            <wp:extent cx="5943600" cy="3167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p>
    <w:p w14:paraId="2DC85F65" w14:textId="77777777" w:rsidR="00283BEC" w:rsidRDefault="00CB0A59" w:rsidP="00CB0A59">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3</w:t>
      </w:r>
      <w:r w:rsidR="00B04316">
        <w:rPr>
          <w:noProof/>
        </w:rPr>
        <w:fldChar w:fldCharType="end"/>
      </w:r>
      <w:r>
        <w:t>: Select the file to upload</w:t>
      </w:r>
    </w:p>
    <w:p w14:paraId="7B005E42" w14:textId="77777777" w:rsidR="00CB0A59" w:rsidRDefault="00CB0A59" w:rsidP="00CB0A59">
      <w:pPr>
        <w:keepNext/>
      </w:pPr>
      <w:r>
        <w:rPr>
          <w:noProof/>
        </w:rPr>
        <mc:AlternateContent>
          <mc:Choice Requires="wps">
            <w:drawing>
              <wp:anchor distT="0" distB="0" distL="114300" distR="114300" simplePos="0" relativeHeight="251672576" behindDoc="0" locked="0" layoutInCell="1" allowOverlap="1" wp14:anchorId="1FA73E69" wp14:editId="6E11F46B">
                <wp:simplePos x="0" y="0"/>
                <wp:positionH relativeFrom="column">
                  <wp:posOffset>1009650</wp:posOffset>
                </wp:positionH>
                <wp:positionV relativeFrom="paragraph">
                  <wp:posOffset>2478405</wp:posOffset>
                </wp:positionV>
                <wp:extent cx="933450" cy="257175"/>
                <wp:effectExtent l="0" t="0" r="19050" b="28575"/>
                <wp:wrapNone/>
                <wp:docPr id="38" name="Oval 38"/>
                <wp:cNvGraphicFramePr/>
                <a:graphic xmlns:a="http://schemas.openxmlformats.org/drawingml/2006/main">
                  <a:graphicData uri="http://schemas.microsoft.com/office/word/2010/wordprocessingShape">
                    <wps:wsp>
                      <wps:cNvSpPr/>
                      <wps:spPr>
                        <a:xfrm>
                          <a:off x="0" y="0"/>
                          <a:ext cx="93345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8D589" id="Oval 38" o:spid="_x0000_s1026" style="position:absolute;margin-left:79.5pt;margin-top:195.15pt;width:73.5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" filled="f" strokecolor="red" strokeweight="2pt"/>
            </w:pict>
          </mc:Fallback>
        </mc:AlternateContent>
      </w:r>
      <w:r>
        <w:rPr>
          <w:noProof/>
        </w:rPr>
        <w:drawing>
          <wp:inline distT="0" distB="0" distL="0" distR="0" wp14:anchorId="41DAA881" wp14:editId="7C7F2B9C">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p>
    <w:p w14:paraId="582D0F7F" w14:textId="77777777" w:rsidR="00CB0A59" w:rsidRDefault="00CB0A59" w:rsidP="00CB0A59">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4</w:t>
      </w:r>
      <w:r w:rsidR="00B04316">
        <w:rPr>
          <w:noProof/>
        </w:rPr>
        <w:fldChar w:fldCharType="end"/>
      </w:r>
      <w:r>
        <w:t xml:space="preserve">: Click </w:t>
      </w:r>
      <w:commentRangeStart w:id="147"/>
      <w:r>
        <w:t>Migrate to Database</w:t>
      </w:r>
      <w:commentRangeEnd w:id="147"/>
      <w:r w:rsidR="00CE0016">
        <w:rPr>
          <w:rStyle w:val="CommentReference"/>
          <w:i w:val="0"/>
          <w:iCs w:val="0"/>
          <w:color w:val="auto"/>
        </w:rPr>
        <w:commentReference w:id="147"/>
      </w:r>
    </w:p>
    <w:p w14:paraId="53B86F5A" w14:textId="77777777" w:rsidR="00CB0A59" w:rsidRDefault="00CB0A59" w:rsidP="00CB0A59">
      <w:pPr>
        <w:keepNext/>
      </w:pPr>
    </w:p>
    <w:p w14:paraId="65949EF8" w14:textId="77777777" w:rsidR="00283BEC" w:rsidRPr="000E3C4B" w:rsidRDefault="00283BEC" w:rsidP="00283BEC"/>
    <w:p w14:paraId="11A370AE" w14:textId="77777777" w:rsidR="00075FA3" w:rsidRDefault="000E3C4B" w:rsidP="000E3C4B">
      <w:pPr>
        <w:pStyle w:val="Heading2"/>
      </w:pPr>
      <w:bookmarkStart w:id="148" w:name="_Toc426927086"/>
      <w:r w:rsidRPr="000E3C4B">
        <w:rPr>
          <w:rStyle w:val="Heading2Char"/>
        </w:rPr>
        <w:t>Configure</w:t>
      </w:r>
      <w:r>
        <w:t xml:space="preserve"> Upload</w:t>
      </w:r>
      <w:bookmarkEnd w:id="148"/>
    </w:p>
    <w:p w14:paraId="46267BDB" w14:textId="77777777" w:rsidR="00011FF2" w:rsidRDefault="00CB0A59" w:rsidP="00CB0A59">
      <w:r>
        <w:t xml:space="preserve">Prior to migrating a set of data to the database, you </w:t>
      </w:r>
      <w:ins w:id="149" w:author="Jean Mayo" w:date="2015-08-06T14:24:00Z">
        <w:r w:rsidR="00956C03">
          <w:t xml:space="preserve">will </w:t>
        </w:r>
      </w:ins>
      <w:r>
        <w:t xml:space="preserve">need to configure the file format.  The system will </w:t>
      </w:r>
      <w:r w:rsidR="00011FF2">
        <w:t>provide a list of fields to choose from.  The process for configuring a file format is:</w:t>
      </w:r>
    </w:p>
    <w:p w14:paraId="4D6A66AF" w14:textId="77777777" w:rsidR="00011FF2" w:rsidRDefault="00011FF2" w:rsidP="00011FF2">
      <w:pPr>
        <w:pStyle w:val="ListParagraph"/>
        <w:numPr>
          <w:ilvl w:val="0"/>
          <w:numId w:val="5"/>
        </w:numPr>
      </w:pPr>
      <w:commentRangeStart w:id="150"/>
      <w:r>
        <w:lastRenderedPageBreak/>
        <w:t xml:space="preserve">Upload a sample file into the system and click </w:t>
      </w:r>
      <w:r w:rsidRPr="00394726">
        <w:rPr>
          <w:b/>
          <w:rPrChange w:id="151" w:author="Jean Mayo" w:date="2015-08-06T14:55:00Z">
            <w:rPr/>
          </w:rPrChange>
        </w:rPr>
        <w:t>Configure Excel</w:t>
      </w:r>
      <w:commentRangeEnd w:id="150"/>
      <w:r w:rsidR="00956C03" w:rsidRPr="00394726">
        <w:rPr>
          <w:rStyle w:val="CommentReference"/>
          <w:b/>
          <w:rPrChange w:id="152" w:author="Jean Mayo" w:date="2015-08-06T14:55:00Z">
            <w:rPr>
              <w:rStyle w:val="CommentReference"/>
            </w:rPr>
          </w:rPrChange>
        </w:rPr>
        <w:commentReference w:id="150"/>
      </w:r>
      <w:r>
        <w:t>.  All column headings in the file will be listed.</w:t>
      </w:r>
    </w:p>
    <w:p w14:paraId="05F23785" w14:textId="77777777" w:rsidR="00011FF2" w:rsidRDefault="00011FF2" w:rsidP="00011FF2">
      <w:pPr>
        <w:pStyle w:val="ListParagraph"/>
        <w:numPr>
          <w:ilvl w:val="0"/>
          <w:numId w:val="5"/>
        </w:numPr>
      </w:pPr>
      <w:r>
        <w:t xml:space="preserve">Select the </w:t>
      </w:r>
      <w:ins w:id="153" w:author="Jean Mayo" w:date="2015-08-06T14:36:00Z">
        <w:r w:rsidR="00801E89">
          <w:t xml:space="preserve">Database </w:t>
        </w:r>
      </w:ins>
      <w:r>
        <w:t xml:space="preserve">field </w:t>
      </w:r>
      <w:del w:id="154" w:author="Jean Mayo" w:date="2015-08-06T14:36:00Z">
        <w:r w:rsidDel="00801E89">
          <w:delText>in the Database the</w:delText>
        </w:r>
      </w:del>
      <w:ins w:id="155" w:author="Jean Mayo" w:date="2015-08-06T14:36:00Z">
        <w:r w:rsidR="00801E89">
          <w:t>that the</w:t>
        </w:r>
      </w:ins>
      <w:r>
        <w:t xml:space="preserve"> field in the file should be mapped to.  If the field is a Characteristic, select the appropriate </w:t>
      </w:r>
      <w:commentRangeStart w:id="156"/>
      <w:r>
        <w:t>Characteristic</w:t>
      </w:r>
      <w:commentRangeEnd w:id="156"/>
      <w:r w:rsidR="00956C03">
        <w:rPr>
          <w:rStyle w:val="CommentReference"/>
        </w:rPr>
        <w:commentReference w:id="156"/>
      </w:r>
      <w:r>
        <w:t>.</w:t>
      </w:r>
    </w:p>
    <w:p w14:paraId="3848AB08" w14:textId="77777777" w:rsidR="00011FF2" w:rsidRDefault="00011FF2" w:rsidP="00011FF2">
      <w:pPr>
        <w:pStyle w:val="ListParagraph"/>
        <w:numPr>
          <w:ilvl w:val="0"/>
          <w:numId w:val="5"/>
        </w:numPr>
      </w:pPr>
      <w:r>
        <w:t xml:space="preserve">Click </w:t>
      </w:r>
      <w:r w:rsidRPr="00394726">
        <w:rPr>
          <w:b/>
          <w:rPrChange w:id="157" w:author="Jean Mayo" w:date="2015-08-06T14:55:00Z">
            <w:rPr/>
          </w:rPrChange>
        </w:rPr>
        <w:t>Submit</w:t>
      </w:r>
      <w:r>
        <w:t>.</w:t>
      </w:r>
    </w:p>
    <w:p w14:paraId="56D610D8" w14:textId="77777777" w:rsidR="00011FF2" w:rsidRDefault="00011FF2" w:rsidP="00011FF2">
      <w:pPr>
        <w:pStyle w:val="Caption"/>
        <w:jc w:val="center"/>
      </w:pPr>
      <w:r>
        <w:rPr>
          <w:noProof/>
        </w:rPr>
        <mc:AlternateContent>
          <mc:Choice Requires="wps">
            <w:drawing>
              <wp:anchor distT="0" distB="0" distL="114300" distR="114300" simplePos="0" relativeHeight="251671552" behindDoc="0" locked="0" layoutInCell="1" allowOverlap="1" wp14:anchorId="35B8FC34" wp14:editId="14B02C89">
                <wp:simplePos x="0" y="0"/>
                <wp:positionH relativeFrom="column">
                  <wp:posOffset>3581400</wp:posOffset>
                </wp:positionH>
                <wp:positionV relativeFrom="paragraph">
                  <wp:posOffset>1112520</wp:posOffset>
                </wp:positionV>
                <wp:extent cx="762000" cy="200025"/>
                <wp:effectExtent l="0" t="0" r="19050" b="28575"/>
                <wp:wrapNone/>
                <wp:docPr id="17" name="Oval 17"/>
                <wp:cNvGraphicFramePr/>
                <a:graphic xmlns:a="http://schemas.openxmlformats.org/drawingml/2006/main">
                  <a:graphicData uri="http://schemas.microsoft.com/office/word/2010/wordprocessingShape">
                    <wps:wsp>
                      <wps:cNvSpPr/>
                      <wps:spPr>
                        <a:xfrm>
                          <a:off x="0" y="0"/>
                          <a:ext cx="7620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5A901" id="Oval 17" o:spid="_x0000_s1026" style="position:absolute;margin-left:282pt;margin-top:87.6pt;width:60pt;height:1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" filled="f" strokecolor="red" strokeweight="2pt"/>
            </w:pict>
          </mc:Fallback>
        </mc:AlternateContent>
      </w:r>
      <w:r>
        <w:rPr>
          <w:noProof/>
        </w:rPr>
        <w:drawing>
          <wp:inline distT="0" distB="0" distL="0" distR="0" wp14:anchorId="45A94ED9" wp14:editId="0B42B4D3">
            <wp:extent cx="5943600"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r w:rsidRPr="00011FF2">
        <w:t xml:space="preserve"> </w:t>
      </w:r>
      <w:r>
        <w:t xml:space="preserve">Figure </w:t>
      </w:r>
      <w:r w:rsidR="00B04316">
        <w:fldChar w:fldCharType="begin"/>
      </w:r>
      <w:r w:rsidR="00B04316">
        <w:instrText xml:space="preserve"> SEQ Figure \* ARABIC </w:instrText>
      </w:r>
      <w:r w:rsidR="00B04316">
        <w:fldChar w:fldCharType="separate"/>
      </w:r>
      <w:r w:rsidR="0022316E">
        <w:rPr>
          <w:noProof/>
        </w:rPr>
        <w:t>5</w:t>
      </w:r>
      <w:r w:rsidR="00B04316">
        <w:rPr>
          <w:noProof/>
        </w:rPr>
        <w:fldChar w:fldCharType="end"/>
      </w:r>
      <w:r>
        <w:t>: Click Configure Excel</w:t>
      </w:r>
    </w:p>
    <w:p w14:paraId="6D511E7C" w14:textId="77777777" w:rsidR="00CB0A59" w:rsidRPr="00CB0A59" w:rsidRDefault="00CB0A59" w:rsidP="00CB0A59"/>
    <w:p w14:paraId="5C0B6A17" w14:textId="77777777" w:rsidR="00CB0A59" w:rsidRDefault="00283BEC" w:rsidP="00CB0A59">
      <w:pPr>
        <w:keepNext/>
      </w:pPr>
      <w:r>
        <w:rPr>
          <w:noProof/>
        </w:rPr>
        <w:drawing>
          <wp:inline distT="0" distB="0" distL="0" distR="0" wp14:anchorId="191FBBE6" wp14:editId="717837B3">
            <wp:extent cx="5943600" cy="3167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7380"/>
                    </a:xfrm>
                    <a:prstGeom prst="rect">
                      <a:avLst/>
                    </a:prstGeom>
                  </pic:spPr>
                </pic:pic>
              </a:graphicData>
            </a:graphic>
          </wp:inline>
        </w:drawing>
      </w:r>
    </w:p>
    <w:p w14:paraId="3CF1D5B0" w14:textId="77777777" w:rsidR="00283BEC" w:rsidRPr="00283BEC" w:rsidRDefault="00CB0A59" w:rsidP="00CB0A59">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6</w:t>
      </w:r>
      <w:r w:rsidR="00B04316">
        <w:rPr>
          <w:noProof/>
        </w:rPr>
        <w:fldChar w:fldCharType="end"/>
      </w:r>
      <w:r>
        <w:t xml:space="preserve">: </w:t>
      </w:r>
      <w:commentRangeStart w:id="158"/>
      <w:r>
        <w:t>Select which fields should be mapped to what in the Database</w:t>
      </w:r>
      <w:commentRangeEnd w:id="158"/>
      <w:r w:rsidR="00801E89">
        <w:rPr>
          <w:rStyle w:val="CommentReference"/>
          <w:i w:val="0"/>
          <w:iCs w:val="0"/>
          <w:color w:val="auto"/>
        </w:rPr>
        <w:commentReference w:id="158"/>
      </w:r>
    </w:p>
    <w:p w14:paraId="249F98E8" w14:textId="77777777" w:rsidR="009C7DD6" w:rsidRDefault="009C7DD6" w:rsidP="009C7DD6">
      <w:pPr>
        <w:pStyle w:val="Heading2"/>
      </w:pPr>
    </w:p>
    <w:p w14:paraId="19B9B933" w14:textId="77777777" w:rsidR="000E3C4B" w:rsidRDefault="00011FF2" w:rsidP="009C7DD6">
      <w:pPr>
        <w:pStyle w:val="Heading2"/>
      </w:pPr>
      <w:bookmarkStart w:id="159" w:name="_Toc426927087"/>
      <w:r>
        <w:t xml:space="preserve">Configure </w:t>
      </w:r>
      <w:commentRangeStart w:id="160"/>
      <w:r>
        <w:t>Possible</w:t>
      </w:r>
      <w:commentRangeEnd w:id="160"/>
      <w:r w:rsidR="002816A5">
        <w:rPr>
          <w:rStyle w:val="CommentReference"/>
          <w:rFonts w:asciiTheme="minorHAnsi" w:eastAsiaTheme="minorHAnsi" w:hAnsiTheme="minorHAnsi" w:cstheme="minorBidi"/>
          <w:color w:val="auto"/>
        </w:rPr>
        <w:commentReference w:id="160"/>
      </w:r>
      <w:r>
        <w:t xml:space="preserve"> Fields For </w:t>
      </w:r>
      <w:ins w:id="161" w:author="Jean Mayo" w:date="2015-08-06T14:42:00Z">
        <w:r w:rsidR="002973FF">
          <w:t xml:space="preserve">MS Excel File </w:t>
        </w:r>
      </w:ins>
      <w:r>
        <w:t>Uploads</w:t>
      </w:r>
      <w:bookmarkEnd w:id="159"/>
    </w:p>
    <w:p w14:paraId="0502A6DB" w14:textId="77777777" w:rsidR="009C7DD6" w:rsidRDefault="009C7DD6" w:rsidP="009C7DD6">
      <w:r>
        <w:t xml:space="preserve">The choices in the Configure Excel field can be modified.  This allows you to control what fields are available for configuring an upload file.  Since the total number of characteristics is very large, this allows you to make the </w:t>
      </w:r>
      <w:r w:rsidRPr="00FA44DE">
        <w:rPr>
          <w:b/>
          <w:rPrChange w:id="162" w:author="Jean Mayo" w:date="2015-08-06T14:43:00Z">
            <w:rPr/>
          </w:rPrChange>
        </w:rPr>
        <w:t>Configure Excel</w:t>
      </w:r>
      <w:r>
        <w:t xml:space="preserve"> form easier to use for your users.  Additionally, you can add Max and Min values to Characteristics that the uploaded value will have to fall between.  The process is a</w:t>
      </w:r>
      <w:ins w:id="163" w:author="Jean Mayo" w:date="2015-08-06T14:43:00Z">
        <w:r w:rsidR="00FA44DE">
          <w:t>s</w:t>
        </w:r>
      </w:ins>
      <w:r>
        <w:t xml:space="preserve"> follows:</w:t>
      </w:r>
    </w:p>
    <w:p w14:paraId="51C7E46B" w14:textId="77777777" w:rsidR="009C7DD6" w:rsidRDefault="009C7DD6" w:rsidP="009C7DD6">
      <w:pPr>
        <w:pStyle w:val="ListParagraph"/>
        <w:numPr>
          <w:ilvl w:val="0"/>
          <w:numId w:val="6"/>
        </w:numPr>
      </w:pPr>
      <w:r>
        <w:t xml:space="preserve">Select </w:t>
      </w:r>
      <w:r w:rsidRPr="00FA44DE">
        <w:rPr>
          <w:b/>
          <w:rPrChange w:id="164" w:author="Jean Mayo" w:date="2015-08-06T14:43:00Z">
            <w:rPr/>
          </w:rPrChange>
        </w:rPr>
        <w:t>Column Admin</w:t>
      </w:r>
      <w:r>
        <w:t xml:space="preserve"> from the </w:t>
      </w:r>
      <w:r w:rsidRPr="00FA44DE">
        <w:rPr>
          <w:b/>
          <w:rPrChange w:id="165" w:author="Jean Mayo" w:date="2015-08-06T14:43:00Z">
            <w:rPr/>
          </w:rPrChange>
        </w:rPr>
        <w:t>Admin</w:t>
      </w:r>
      <w:r>
        <w:t xml:space="preserve"> menu</w:t>
      </w:r>
    </w:p>
    <w:p w14:paraId="7C92B3EF" w14:textId="77777777" w:rsidR="009C7DD6" w:rsidRDefault="009C7DD6" w:rsidP="009C7DD6">
      <w:pPr>
        <w:pStyle w:val="ListParagraph"/>
        <w:numPr>
          <w:ilvl w:val="0"/>
          <w:numId w:val="6"/>
        </w:numPr>
      </w:pPr>
      <w:r>
        <w:t xml:space="preserve">Click </w:t>
      </w:r>
      <w:r w:rsidRPr="00FA44DE">
        <w:rPr>
          <w:b/>
          <w:rPrChange w:id="166" w:author="Jean Mayo" w:date="2015-08-06T14:44:00Z">
            <w:rPr/>
          </w:rPrChange>
        </w:rPr>
        <w:t>Add a Column Configuration</w:t>
      </w:r>
      <w:r>
        <w:t xml:space="preserve"> to add a new column</w:t>
      </w:r>
    </w:p>
    <w:p w14:paraId="230DDA94" w14:textId="77777777" w:rsidR="009C7DD6" w:rsidRDefault="009C7DD6" w:rsidP="009C7DD6">
      <w:pPr>
        <w:pStyle w:val="ListParagraph"/>
        <w:numPr>
          <w:ilvl w:val="0"/>
          <w:numId w:val="6"/>
        </w:numPr>
      </w:pPr>
      <w:r>
        <w:t xml:space="preserve">Enter the </w:t>
      </w:r>
      <w:r w:rsidRPr="00FA44DE">
        <w:rPr>
          <w:b/>
          <w:rPrChange w:id="167" w:author="Jean Mayo" w:date="2015-08-06T14:44:00Z">
            <w:rPr/>
          </w:rPrChange>
        </w:rPr>
        <w:t>Column Name</w:t>
      </w:r>
      <w:r>
        <w:t xml:space="preserve">, </w:t>
      </w:r>
      <w:r w:rsidRPr="00FA44DE">
        <w:rPr>
          <w:b/>
          <w:rPrChange w:id="168" w:author="Jean Mayo" w:date="2015-08-06T14:44:00Z">
            <w:rPr/>
          </w:rPrChange>
        </w:rPr>
        <w:t>Unit for this Characteristic</w:t>
      </w:r>
      <w:r>
        <w:t xml:space="preserve">, </w:t>
      </w:r>
      <w:r w:rsidRPr="00FA44DE">
        <w:rPr>
          <w:b/>
          <w:rPrChange w:id="169" w:author="Jean Mayo" w:date="2015-08-06T14:44:00Z">
            <w:rPr/>
          </w:rPrChange>
        </w:rPr>
        <w:t>Max Value</w:t>
      </w:r>
      <w:r>
        <w:t xml:space="preserve">, </w:t>
      </w:r>
      <w:r w:rsidRPr="00FA44DE">
        <w:rPr>
          <w:b/>
          <w:rPrChange w:id="170" w:author="Jean Mayo" w:date="2015-08-06T14:44:00Z">
            <w:rPr/>
          </w:rPrChange>
        </w:rPr>
        <w:t>Min Value</w:t>
      </w:r>
      <w:r>
        <w:t xml:space="preserve"> and choose if this value should be sent to WQX (this feature is not fully available)</w:t>
      </w:r>
    </w:p>
    <w:p w14:paraId="658711E4" w14:textId="77777777" w:rsidR="006A6CC4" w:rsidRDefault="006A6CC4" w:rsidP="009C7DD6">
      <w:pPr>
        <w:pStyle w:val="ListParagraph"/>
        <w:numPr>
          <w:ilvl w:val="0"/>
          <w:numId w:val="6"/>
        </w:numPr>
      </w:pPr>
      <w:r>
        <w:t xml:space="preserve">Click </w:t>
      </w:r>
      <w:r w:rsidRPr="00FA44DE">
        <w:rPr>
          <w:b/>
          <w:rPrChange w:id="171" w:author="Jean Mayo" w:date="2015-08-06T14:44:00Z">
            <w:rPr/>
          </w:rPrChange>
        </w:rPr>
        <w:t>Save and Exit</w:t>
      </w:r>
    </w:p>
    <w:p w14:paraId="09C64587" w14:textId="77777777" w:rsidR="006A6CC4" w:rsidRDefault="009C7DD6" w:rsidP="006A6CC4">
      <w:pPr>
        <w:keepNext/>
      </w:pPr>
      <w:r>
        <w:rPr>
          <w:noProof/>
        </w:rPr>
        <mc:AlternateContent>
          <mc:Choice Requires="wps">
            <w:drawing>
              <wp:anchor distT="0" distB="0" distL="114300" distR="114300" simplePos="0" relativeHeight="251673600" behindDoc="0" locked="0" layoutInCell="1" allowOverlap="1" wp14:anchorId="2BFDC35E" wp14:editId="413CB202">
                <wp:simplePos x="0" y="0"/>
                <wp:positionH relativeFrom="column">
                  <wp:posOffset>1847850</wp:posOffset>
                </wp:positionH>
                <wp:positionV relativeFrom="paragraph">
                  <wp:posOffset>1298575</wp:posOffset>
                </wp:positionV>
                <wp:extent cx="762000" cy="200025"/>
                <wp:effectExtent l="0" t="0" r="19050" b="28575"/>
                <wp:wrapNone/>
                <wp:docPr id="41" name="Oval 41"/>
                <wp:cNvGraphicFramePr/>
                <a:graphic xmlns:a="http://schemas.openxmlformats.org/drawingml/2006/main">
                  <a:graphicData uri="http://schemas.microsoft.com/office/word/2010/wordprocessingShape">
                    <wps:wsp>
                      <wps:cNvSpPr/>
                      <wps:spPr>
                        <a:xfrm>
                          <a:off x="0" y="0"/>
                          <a:ext cx="7620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3CAA1" id="Oval 41" o:spid="_x0000_s1026" style="position:absolute;margin-left:145.5pt;margin-top:102.25pt;width:60pt;height:15.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" filled="f" strokecolor="red" strokeweight="2pt"/>
            </w:pict>
          </mc:Fallback>
        </mc:AlternateContent>
      </w:r>
      <w:r>
        <w:rPr>
          <w:noProof/>
        </w:rPr>
        <w:drawing>
          <wp:inline distT="0" distB="0" distL="0" distR="0" wp14:anchorId="5085CDCB" wp14:editId="3834C122">
            <wp:extent cx="5943600" cy="3167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7380"/>
                    </a:xfrm>
                    <a:prstGeom prst="rect">
                      <a:avLst/>
                    </a:prstGeom>
                  </pic:spPr>
                </pic:pic>
              </a:graphicData>
            </a:graphic>
          </wp:inline>
        </w:drawing>
      </w:r>
    </w:p>
    <w:p w14:paraId="1665FC86" w14:textId="77777777" w:rsidR="009C7DD6" w:rsidRDefault="006A6CC4" w:rsidP="006A6CC4">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7</w:t>
      </w:r>
      <w:r w:rsidR="00B04316">
        <w:rPr>
          <w:noProof/>
        </w:rPr>
        <w:fldChar w:fldCharType="end"/>
      </w:r>
      <w:r>
        <w:t>: Click Column Admin</w:t>
      </w:r>
    </w:p>
    <w:p w14:paraId="61956829" w14:textId="77777777" w:rsidR="006A6CC4" w:rsidRDefault="006A6CC4" w:rsidP="006A6CC4">
      <w:pPr>
        <w:keepNext/>
      </w:pPr>
      <w:r>
        <w:rPr>
          <w:noProof/>
        </w:rPr>
        <w:lastRenderedPageBreak/>
        <mc:AlternateContent>
          <mc:Choice Requires="wps">
            <w:drawing>
              <wp:anchor distT="0" distB="0" distL="114300" distR="114300" simplePos="0" relativeHeight="251674624" behindDoc="0" locked="0" layoutInCell="1" allowOverlap="1" wp14:anchorId="5AE20DC4" wp14:editId="2D36FEEE">
                <wp:simplePos x="0" y="0"/>
                <wp:positionH relativeFrom="column">
                  <wp:posOffset>133350</wp:posOffset>
                </wp:positionH>
                <wp:positionV relativeFrom="paragraph">
                  <wp:posOffset>1029970</wp:posOffset>
                </wp:positionV>
                <wp:extent cx="1143000" cy="209550"/>
                <wp:effectExtent l="0" t="0" r="19050" b="19050"/>
                <wp:wrapNone/>
                <wp:docPr id="49" name="Oval 49"/>
                <wp:cNvGraphicFramePr/>
                <a:graphic xmlns:a="http://schemas.openxmlformats.org/drawingml/2006/main">
                  <a:graphicData uri="http://schemas.microsoft.com/office/word/2010/wordprocessingShape">
                    <wps:wsp>
                      <wps:cNvSpPr/>
                      <wps:spPr>
                        <a:xfrm>
                          <a:off x="0" y="0"/>
                          <a:ext cx="114300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A1010" id="Oval 49" o:spid="_x0000_s1026" style="position:absolute;margin-left:10.5pt;margin-top:81.1pt;width:90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" filled="f" strokecolor="red" strokeweight="2pt"/>
            </w:pict>
          </mc:Fallback>
        </mc:AlternateContent>
      </w:r>
      <w:r>
        <w:rPr>
          <w:noProof/>
        </w:rPr>
        <w:drawing>
          <wp:inline distT="0" distB="0" distL="0" distR="0" wp14:anchorId="31DECB6D" wp14:editId="4B2EDBB4">
            <wp:extent cx="5943600" cy="3167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7380"/>
                    </a:xfrm>
                    <a:prstGeom prst="rect">
                      <a:avLst/>
                    </a:prstGeom>
                  </pic:spPr>
                </pic:pic>
              </a:graphicData>
            </a:graphic>
          </wp:inline>
        </w:drawing>
      </w:r>
    </w:p>
    <w:p w14:paraId="3BC9D1AC" w14:textId="77777777" w:rsidR="009C7DD6" w:rsidRDefault="006A6CC4" w:rsidP="006A6CC4">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8</w:t>
      </w:r>
      <w:r w:rsidR="00B04316">
        <w:rPr>
          <w:noProof/>
        </w:rPr>
        <w:fldChar w:fldCharType="end"/>
      </w:r>
      <w:r>
        <w:t>: Click Add a Column Configuration</w:t>
      </w:r>
    </w:p>
    <w:p w14:paraId="487D9916" w14:textId="77777777" w:rsidR="006A6CC4" w:rsidRDefault="006A6CC4" w:rsidP="006A6CC4">
      <w:pPr>
        <w:keepNext/>
      </w:pPr>
      <w:r>
        <w:rPr>
          <w:noProof/>
        </w:rPr>
        <w:drawing>
          <wp:inline distT="0" distB="0" distL="0" distR="0" wp14:anchorId="5FAF70B0" wp14:editId="68830A25">
            <wp:extent cx="5943600" cy="3167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7380"/>
                    </a:xfrm>
                    <a:prstGeom prst="rect">
                      <a:avLst/>
                    </a:prstGeom>
                  </pic:spPr>
                </pic:pic>
              </a:graphicData>
            </a:graphic>
          </wp:inline>
        </w:drawing>
      </w:r>
    </w:p>
    <w:p w14:paraId="1566C686" w14:textId="77777777" w:rsidR="009C7DD6" w:rsidRPr="009C7DD6" w:rsidRDefault="006A6CC4" w:rsidP="006A6CC4">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9</w:t>
      </w:r>
      <w:r w:rsidR="00B04316">
        <w:rPr>
          <w:noProof/>
        </w:rPr>
        <w:fldChar w:fldCharType="end"/>
      </w:r>
      <w:r>
        <w:t>: Enter Data and Save</w:t>
      </w:r>
    </w:p>
    <w:p w14:paraId="22DABAE1" w14:textId="77777777" w:rsidR="000E3C4B" w:rsidRDefault="000E3C4B">
      <w:pPr>
        <w:rPr>
          <w:rFonts w:asciiTheme="majorHAnsi" w:eastAsiaTheme="majorEastAsia" w:hAnsiTheme="majorHAnsi" w:cstheme="majorBidi"/>
          <w:color w:val="365F91" w:themeColor="accent1" w:themeShade="BF"/>
          <w:sz w:val="32"/>
          <w:szCs w:val="32"/>
        </w:rPr>
      </w:pPr>
      <w:r>
        <w:br w:type="page"/>
      </w:r>
      <w:r w:rsidR="00011FF2">
        <w:lastRenderedPageBreak/>
        <w:t xml:space="preserve"> </w:t>
      </w:r>
    </w:p>
    <w:p w14:paraId="3C40060E" w14:textId="77777777" w:rsidR="000E3C4B" w:rsidRDefault="000E3C4B" w:rsidP="000E3C4B">
      <w:pPr>
        <w:pStyle w:val="Heading1"/>
      </w:pPr>
      <w:bookmarkStart w:id="172" w:name="_Toc426927088"/>
      <w:r>
        <w:t>Manual Data Entry</w:t>
      </w:r>
      <w:bookmarkEnd w:id="172"/>
    </w:p>
    <w:p w14:paraId="7F352963" w14:textId="77777777" w:rsidR="000E3C4B" w:rsidRDefault="000E3C4B" w:rsidP="000E3C4B">
      <w:pPr>
        <w:pStyle w:val="Heading2"/>
      </w:pPr>
      <w:bookmarkStart w:id="173" w:name="_Toc426927089"/>
      <w:r>
        <w:t>Organization</w:t>
      </w:r>
      <w:bookmarkEnd w:id="173"/>
    </w:p>
    <w:p w14:paraId="3581C728" w14:textId="77777777" w:rsidR="00A271A5" w:rsidRDefault="00A271A5" w:rsidP="00A271A5">
      <w:r>
        <w:t xml:space="preserve">Organizations represent the highest level of data being loaded in the system.  All other data will be related to an organization.  The </w:t>
      </w:r>
      <w:r w:rsidRPr="00394726">
        <w:rPr>
          <w:b/>
          <w:rPrChange w:id="174" w:author="Jean Mayo" w:date="2015-08-06T14:56:00Z">
            <w:rPr/>
          </w:rPrChange>
        </w:rPr>
        <w:t>Organization Info</w:t>
      </w:r>
      <w:r>
        <w:t xml:space="preserve"> page allows you to Add and Edit organizations.  Once an organization is added, it can</w:t>
      </w:r>
      <w:ins w:id="175" w:author="Jean Mayo" w:date="2015-08-06T14:56:00Z">
        <w:r w:rsidR="00394726">
          <w:t>not</w:t>
        </w:r>
      </w:ins>
      <w:del w:id="176" w:author="Jean Mayo" w:date="2015-08-06T14:56:00Z">
        <w:r w:rsidDel="00394726">
          <w:delText>’t</w:delText>
        </w:r>
      </w:del>
      <w:r>
        <w:t xml:space="preserve"> be deleted.  The fields available are:</w:t>
      </w:r>
    </w:p>
    <w:p w14:paraId="4EC21DAD" w14:textId="77777777" w:rsidR="00A271A5" w:rsidRDefault="00A271A5" w:rsidP="00A271A5">
      <w:pPr>
        <w:pStyle w:val="ListParagraph"/>
        <w:numPr>
          <w:ilvl w:val="0"/>
          <w:numId w:val="4"/>
        </w:numPr>
      </w:pPr>
      <w:r>
        <w:t>Organization ID</w:t>
      </w:r>
    </w:p>
    <w:p w14:paraId="07F94F04" w14:textId="77777777" w:rsidR="00A271A5" w:rsidRDefault="00A271A5" w:rsidP="00A271A5">
      <w:pPr>
        <w:pStyle w:val="ListParagraph"/>
        <w:numPr>
          <w:ilvl w:val="0"/>
          <w:numId w:val="4"/>
        </w:numPr>
      </w:pPr>
      <w:r>
        <w:t>Organization Name</w:t>
      </w:r>
    </w:p>
    <w:p w14:paraId="025905C7" w14:textId="77777777" w:rsidR="00A271A5" w:rsidRDefault="00A271A5" w:rsidP="00A271A5">
      <w:pPr>
        <w:pStyle w:val="ListParagraph"/>
        <w:numPr>
          <w:ilvl w:val="0"/>
          <w:numId w:val="4"/>
        </w:numPr>
      </w:pPr>
      <w:r>
        <w:t>Description</w:t>
      </w:r>
    </w:p>
    <w:p w14:paraId="2C3F550C" w14:textId="77777777" w:rsidR="00A271A5" w:rsidRDefault="00A271A5" w:rsidP="00A271A5">
      <w:pPr>
        <w:pStyle w:val="ListParagraph"/>
        <w:numPr>
          <w:ilvl w:val="0"/>
          <w:numId w:val="4"/>
        </w:numPr>
      </w:pPr>
      <w:r>
        <w:t>Tribal Code</w:t>
      </w:r>
    </w:p>
    <w:p w14:paraId="14AE7838" w14:textId="77777777" w:rsidR="00A271A5" w:rsidRDefault="00A271A5" w:rsidP="00A271A5">
      <w:pPr>
        <w:pStyle w:val="ListParagraph"/>
        <w:numPr>
          <w:ilvl w:val="0"/>
          <w:numId w:val="4"/>
        </w:numPr>
      </w:pPr>
      <w:r>
        <w:t>Email</w:t>
      </w:r>
    </w:p>
    <w:p w14:paraId="0446B212" w14:textId="77777777" w:rsidR="00A271A5" w:rsidRDefault="00A271A5" w:rsidP="00A271A5">
      <w:pPr>
        <w:pStyle w:val="ListParagraph"/>
        <w:numPr>
          <w:ilvl w:val="0"/>
          <w:numId w:val="4"/>
        </w:numPr>
      </w:pPr>
      <w:r>
        <w:t>Phone</w:t>
      </w:r>
    </w:p>
    <w:p w14:paraId="272A1915" w14:textId="77777777" w:rsidR="00A271A5" w:rsidRDefault="00A271A5" w:rsidP="00A271A5">
      <w:pPr>
        <w:pStyle w:val="ListParagraph"/>
        <w:numPr>
          <w:ilvl w:val="0"/>
          <w:numId w:val="4"/>
        </w:numPr>
      </w:pPr>
      <w:r>
        <w:t>Phone Extensions</w:t>
      </w:r>
    </w:p>
    <w:p w14:paraId="15110B7B" w14:textId="77777777" w:rsidR="00A271A5" w:rsidRDefault="00A271A5" w:rsidP="00A271A5">
      <w:pPr>
        <w:pStyle w:val="ListParagraph"/>
        <w:numPr>
          <w:ilvl w:val="0"/>
          <w:numId w:val="4"/>
        </w:numPr>
      </w:pPr>
      <w:r>
        <w:t>Credentials for submitting to WQX</w:t>
      </w:r>
    </w:p>
    <w:p w14:paraId="49F220C9" w14:textId="77777777" w:rsidR="00393536" w:rsidRDefault="00A271A5" w:rsidP="00393536">
      <w:pPr>
        <w:keepNext/>
      </w:pPr>
      <w:r>
        <w:rPr>
          <w:noProof/>
        </w:rPr>
        <w:drawing>
          <wp:inline distT="0" distB="0" distL="0" distR="0" wp14:anchorId="0629111A" wp14:editId="7081B5E2">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7380"/>
                    </a:xfrm>
                    <a:prstGeom prst="rect">
                      <a:avLst/>
                    </a:prstGeom>
                  </pic:spPr>
                </pic:pic>
              </a:graphicData>
            </a:graphic>
          </wp:inline>
        </w:drawing>
      </w:r>
    </w:p>
    <w:p w14:paraId="68E09436" w14:textId="77777777" w:rsidR="00A271A5" w:rsidRDefault="00393536" w:rsidP="00393536">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10</w:t>
      </w:r>
      <w:r w:rsidR="00B04316">
        <w:rPr>
          <w:noProof/>
        </w:rPr>
        <w:fldChar w:fldCharType="end"/>
      </w:r>
      <w:r>
        <w:t>: List of all Organizations available to the user.</w:t>
      </w:r>
    </w:p>
    <w:p w14:paraId="0AA2C99E" w14:textId="77777777" w:rsidR="00393536" w:rsidRDefault="00A271A5" w:rsidP="00393536">
      <w:pPr>
        <w:keepNext/>
      </w:pPr>
      <w:r>
        <w:rPr>
          <w:noProof/>
        </w:rPr>
        <w:lastRenderedPageBreak/>
        <w:drawing>
          <wp:inline distT="0" distB="0" distL="0" distR="0" wp14:anchorId="3B2B9C15" wp14:editId="130FAA92">
            <wp:extent cx="5943600" cy="3167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7380"/>
                    </a:xfrm>
                    <a:prstGeom prst="rect">
                      <a:avLst/>
                    </a:prstGeom>
                  </pic:spPr>
                </pic:pic>
              </a:graphicData>
            </a:graphic>
          </wp:inline>
        </w:drawing>
      </w:r>
    </w:p>
    <w:p w14:paraId="221D5864" w14:textId="77777777" w:rsidR="00A271A5" w:rsidRDefault="00393536" w:rsidP="00393536">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11</w:t>
      </w:r>
      <w:r w:rsidR="00B04316">
        <w:rPr>
          <w:noProof/>
        </w:rPr>
        <w:fldChar w:fldCharType="end"/>
      </w:r>
      <w:r>
        <w:t>: New/Edit Organization Screen</w:t>
      </w:r>
    </w:p>
    <w:p w14:paraId="5AD4AB53" w14:textId="77777777" w:rsidR="00393536" w:rsidRDefault="00A271A5" w:rsidP="00393536">
      <w:pPr>
        <w:keepNext/>
      </w:pPr>
      <w:commentRangeStart w:id="177"/>
      <w:r>
        <w:rPr>
          <w:noProof/>
        </w:rPr>
        <w:drawing>
          <wp:inline distT="0" distB="0" distL="0" distR="0" wp14:anchorId="5B0F6DD1" wp14:editId="79F4CF67">
            <wp:extent cx="5943600" cy="3167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commentRangeEnd w:id="177"/>
      <w:r w:rsidR="008B16F1">
        <w:rPr>
          <w:rStyle w:val="CommentReference"/>
        </w:rPr>
        <w:commentReference w:id="177"/>
      </w:r>
    </w:p>
    <w:p w14:paraId="2BBD756E" w14:textId="77777777" w:rsidR="00A271A5" w:rsidRPr="00A271A5" w:rsidRDefault="00393536" w:rsidP="00393536">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12</w:t>
      </w:r>
      <w:r w:rsidR="00B04316">
        <w:rPr>
          <w:noProof/>
        </w:rPr>
        <w:fldChar w:fldCharType="end"/>
      </w:r>
      <w:r>
        <w:t>: New/Edit Organization Screen cont.</w:t>
      </w:r>
    </w:p>
    <w:p w14:paraId="1E4ED47B" w14:textId="77777777" w:rsidR="000E3C4B" w:rsidRDefault="000E3C4B" w:rsidP="000E3C4B">
      <w:pPr>
        <w:pStyle w:val="Heading2"/>
      </w:pPr>
      <w:bookmarkStart w:id="178" w:name="_Toc426927090"/>
      <w:r>
        <w:t>Projects</w:t>
      </w:r>
      <w:bookmarkEnd w:id="178"/>
    </w:p>
    <w:p w14:paraId="513A2C27" w14:textId="77777777" w:rsidR="00A271A5" w:rsidRDefault="00393536" w:rsidP="00A271A5">
      <w:r>
        <w:t xml:space="preserve">Projects represent a collection of data to be submitted.  A single project can be associated </w:t>
      </w:r>
      <w:ins w:id="179" w:author="Jean Mayo" w:date="2015-08-06T14:58:00Z">
        <w:r w:rsidR="00D00EAE">
          <w:t>with</w:t>
        </w:r>
      </w:ins>
      <w:del w:id="180" w:author="Jean Mayo" w:date="2015-08-06T14:58:00Z">
        <w:r w:rsidDel="00D00EAE">
          <w:delText>to</w:delText>
        </w:r>
      </w:del>
      <w:r>
        <w:t xml:space="preserve"> one or more sets of results but a single set of results can only be associated to a </w:t>
      </w:r>
      <w:ins w:id="181" w:author="Jean Mayo" w:date="2015-08-06T14:59:00Z">
        <w:r w:rsidR="00D00EAE">
          <w:t>one</w:t>
        </w:r>
      </w:ins>
      <w:del w:id="182" w:author="Jean Mayo" w:date="2015-08-06T14:59:00Z">
        <w:r w:rsidDel="00D00EAE">
          <w:delText>single</w:delText>
        </w:r>
      </w:del>
      <w:r>
        <w:t xml:space="preserve"> project.  The Projects page allows you to Add and Edit projects.  Once saved, a project cannot be deleted but can be inactivated.  The following fields are available:</w:t>
      </w:r>
    </w:p>
    <w:p w14:paraId="3FBCBA38" w14:textId="77777777" w:rsidR="00393536" w:rsidRDefault="00393536" w:rsidP="00393536">
      <w:pPr>
        <w:pStyle w:val="ListParagraph"/>
        <w:numPr>
          <w:ilvl w:val="0"/>
          <w:numId w:val="7"/>
        </w:numPr>
      </w:pPr>
      <w:r>
        <w:t>Project Name</w:t>
      </w:r>
    </w:p>
    <w:p w14:paraId="4640DF51" w14:textId="77777777" w:rsidR="00393536" w:rsidRDefault="00393536" w:rsidP="00393536">
      <w:pPr>
        <w:pStyle w:val="ListParagraph"/>
        <w:numPr>
          <w:ilvl w:val="0"/>
          <w:numId w:val="7"/>
        </w:numPr>
      </w:pPr>
      <w:r>
        <w:t>Project Description</w:t>
      </w:r>
    </w:p>
    <w:p w14:paraId="41C4129F" w14:textId="77777777" w:rsidR="00393536" w:rsidRDefault="00393536" w:rsidP="00393536">
      <w:pPr>
        <w:pStyle w:val="ListParagraph"/>
        <w:numPr>
          <w:ilvl w:val="0"/>
          <w:numId w:val="7"/>
        </w:numPr>
      </w:pPr>
      <w:r>
        <w:lastRenderedPageBreak/>
        <w:t>Sampling Design Type</w:t>
      </w:r>
    </w:p>
    <w:p w14:paraId="1A0B42B1" w14:textId="77777777" w:rsidR="00393536" w:rsidRDefault="00393536" w:rsidP="00393536">
      <w:pPr>
        <w:pStyle w:val="ListParagraph"/>
        <w:numPr>
          <w:ilvl w:val="0"/>
          <w:numId w:val="7"/>
        </w:numPr>
      </w:pPr>
      <w:r>
        <w:t>QAPP Approved</w:t>
      </w:r>
    </w:p>
    <w:p w14:paraId="3D0A4D7A" w14:textId="77777777" w:rsidR="00393536" w:rsidRDefault="00393536" w:rsidP="00393536">
      <w:pPr>
        <w:pStyle w:val="ListParagraph"/>
        <w:numPr>
          <w:ilvl w:val="0"/>
          <w:numId w:val="7"/>
        </w:numPr>
      </w:pPr>
      <w:r>
        <w:t>Approval Agency</w:t>
      </w:r>
    </w:p>
    <w:p w14:paraId="4F4B1E9B" w14:textId="77777777" w:rsidR="00393536" w:rsidRDefault="00393536" w:rsidP="00393536">
      <w:pPr>
        <w:pStyle w:val="ListParagraph"/>
        <w:numPr>
          <w:ilvl w:val="0"/>
          <w:numId w:val="7"/>
        </w:numPr>
      </w:pPr>
      <w:r>
        <w:t>Active</w:t>
      </w:r>
    </w:p>
    <w:p w14:paraId="0FE1FF9F" w14:textId="77777777" w:rsidR="00393536" w:rsidRDefault="00393536" w:rsidP="00393536">
      <w:pPr>
        <w:pStyle w:val="ListParagraph"/>
        <w:numPr>
          <w:ilvl w:val="0"/>
          <w:numId w:val="7"/>
        </w:numPr>
      </w:pPr>
      <w:r>
        <w:t>Send to EPA</w:t>
      </w:r>
    </w:p>
    <w:p w14:paraId="6C182C09" w14:textId="77777777" w:rsidR="00393536" w:rsidRDefault="00393536" w:rsidP="00393536">
      <w:pPr>
        <w:keepNext/>
      </w:pPr>
      <w:r>
        <w:rPr>
          <w:noProof/>
        </w:rPr>
        <w:drawing>
          <wp:inline distT="0" distB="0" distL="0" distR="0" wp14:anchorId="3FC59283" wp14:editId="19927B3E">
            <wp:extent cx="5943600" cy="3167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14:paraId="765E34BA" w14:textId="77777777" w:rsidR="00393536" w:rsidRDefault="00393536" w:rsidP="00393536">
      <w:pPr>
        <w:pStyle w:val="Caption"/>
        <w:jc w:val="center"/>
        <w:rPr>
          <w:noProof/>
        </w:rPr>
      </w:pPr>
      <w:r>
        <w:t xml:space="preserve">Figure </w:t>
      </w:r>
      <w:r w:rsidR="00B04316">
        <w:fldChar w:fldCharType="begin"/>
      </w:r>
      <w:r w:rsidR="00B04316">
        <w:instrText xml:space="preserve"> SEQ Figure \* ARABIC </w:instrText>
      </w:r>
      <w:r w:rsidR="00B04316">
        <w:fldChar w:fldCharType="separate"/>
      </w:r>
      <w:r w:rsidR="0022316E">
        <w:rPr>
          <w:noProof/>
        </w:rPr>
        <w:t>13</w:t>
      </w:r>
      <w:r w:rsidR="00B04316">
        <w:rPr>
          <w:noProof/>
        </w:rPr>
        <w:fldChar w:fldCharType="end"/>
      </w:r>
      <w:r>
        <w:t>: List of all projects available to the user</w:t>
      </w:r>
    </w:p>
    <w:p w14:paraId="1719AD4C" w14:textId="77777777" w:rsidR="00393536" w:rsidRDefault="00393536" w:rsidP="00393536">
      <w:pPr>
        <w:keepNext/>
      </w:pPr>
      <w:r>
        <w:rPr>
          <w:noProof/>
        </w:rPr>
        <w:drawing>
          <wp:inline distT="0" distB="0" distL="0" distR="0" wp14:anchorId="238EB039" wp14:editId="340B451D">
            <wp:extent cx="594360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7380"/>
                    </a:xfrm>
                    <a:prstGeom prst="rect">
                      <a:avLst/>
                    </a:prstGeom>
                  </pic:spPr>
                </pic:pic>
              </a:graphicData>
            </a:graphic>
          </wp:inline>
        </w:drawing>
      </w:r>
    </w:p>
    <w:p w14:paraId="4F19FB79" w14:textId="77777777" w:rsidR="00393536" w:rsidRPr="00A271A5" w:rsidRDefault="00393536" w:rsidP="00393536">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14</w:t>
      </w:r>
      <w:r w:rsidR="00B04316">
        <w:rPr>
          <w:noProof/>
        </w:rPr>
        <w:fldChar w:fldCharType="end"/>
      </w:r>
      <w:r>
        <w:t>: New/Edit Project Screen</w:t>
      </w:r>
    </w:p>
    <w:p w14:paraId="32D13A02" w14:textId="77777777" w:rsidR="000E3C4B" w:rsidRDefault="000E3C4B" w:rsidP="000E3C4B">
      <w:pPr>
        <w:pStyle w:val="Heading2"/>
      </w:pPr>
      <w:bookmarkStart w:id="183" w:name="_Toc426927091"/>
      <w:r>
        <w:lastRenderedPageBreak/>
        <w:t>Monitoring Locations</w:t>
      </w:r>
      <w:bookmarkEnd w:id="183"/>
    </w:p>
    <w:p w14:paraId="1FAB2B88" w14:textId="77777777" w:rsidR="00393536" w:rsidRDefault="00393536" w:rsidP="00393536">
      <w:r>
        <w:t>Monitoring Locations are the location</w:t>
      </w:r>
      <w:r w:rsidR="00A242B1">
        <w:t xml:space="preserve">s where a sample is collected.  A monitoring location can be deleted but the data </w:t>
      </w:r>
      <w:ins w:id="184" w:author="Jean Mayo" w:date="2015-08-06T14:59:00Z">
        <w:r w:rsidR="00887149">
          <w:t xml:space="preserve">associated with it </w:t>
        </w:r>
      </w:ins>
      <w:r w:rsidR="00A242B1">
        <w:t xml:space="preserve">will not be removed from the database.  It will still be available but will no longer be displayed by default.  The fields for a monitoring location </w:t>
      </w:r>
      <w:commentRangeStart w:id="185"/>
      <w:r w:rsidR="00A242B1">
        <w:t>are:</w:t>
      </w:r>
      <w:commentRangeEnd w:id="185"/>
      <w:r w:rsidR="00887149">
        <w:rPr>
          <w:rStyle w:val="CommentReference"/>
        </w:rPr>
        <w:commentReference w:id="185"/>
      </w:r>
    </w:p>
    <w:p w14:paraId="04B1BADB" w14:textId="77777777" w:rsidR="00A242B1" w:rsidRDefault="00A242B1" w:rsidP="00A242B1"/>
    <w:p w14:paraId="315A0ABF" w14:textId="77777777" w:rsidR="00A242B1" w:rsidRDefault="00A242B1" w:rsidP="00A242B1">
      <w:pPr>
        <w:keepNext/>
      </w:pPr>
      <w:r>
        <w:rPr>
          <w:noProof/>
        </w:rPr>
        <w:drawing>
          <wp:inline distT="0" distB="0" distL="0" distR="0" wp14:anchorId="2F672B2C" wp14:editId="23F01552">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7380"/>
                    </a:xfrm>
                    <a:prstGeom prst="rect">
                      <a:avLst/>
                    </a:prstGeom>
                  </pic:spPr>
                </pic:pic>
              </a:graphicData>
            </a:graphic>
          </wp:inline>
        </w:drawing>
      </w:r>
    </w:p>
    <w:p w14:paraId="665B1B26" w14:textId="77777777" w:rsidR="00A242B1" w:rsidRDefault="00A242B1" w:rsidP="00A242B1">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15</w:t>
      </w:r>
      <w:r w:rsidR="00B04316">
        <w:rPr>
          <w:noProof/>
        </w:rPr>
        <w:fldChar w:fldCharType="end"/>
      </w:r>
      <w:r>
        <w:t>: List of all monitoring locations available to the user</w:t>
      </w:r>
    </w:p>
    <w:p w14:paraId="502D71DF" w14:textId="77777777" w:rsidR="00A242B1" w:rsidRDefault="00A242B1" w:rsidP="00A242B1">
      <w:pPr>
        <w:keepNext/>
      </w:pPr>
      <w:r>
        <w:rPr>
          <w:noProof/>
        </w:rPr>
        <w:drawing>
          <wp:inline distT="0" distB="0" distL="0" distR="0" wp14:anchorId="4C6EB890" wp14:editId="4EAB5AFB">
            <wp:extent cx="5943600" cy="3167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7380"/>
                    </a:xfrm>
                    <a:prstGeom prst="rect">
                      <a:avLst/>
                    </a:prstGeom>
                  </pic:spPr>
                </pic:pic>
              </a:graphicData>
            </a:graphic>
          </wp:inline>
        </w:drawing>
      </w:r>
    </w:p>
    <w:p w14:paraId="7A765585" w14:textId="77777777" w:rsidR="00A242B1" w:rsidRDefault="00A242B1" w:rsidP="00A242B1">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16</w:t>
      </w:r>
      <w:r w:rsidR="00B04316">
        <w:rPr>
          <w:noProof/>
        </w:rPr>
        <w:fldChar w:fldCharType="end"/>
      </w:r>
      <w:r>
        <w:t>: New/Edit Monitoring Location screen</w:t>
      </w:r>
    </w:p>
    <w:p w14:paraId="28BBC388" w14:textId="77777777" w:rsidR="00A242B1" w:rsidRDefault="00A242B1" w:rsidP="00A242B1">
      <w:pPr>
        <w:keepNext/>
      </w:pPr>
      <w:r>
        <w:rPr>
          <w:noProof/>
        </w:rPr>
        <w:lastRenderedPageBreak/>
        <w:drawing>
          <wp:inline distT="0" distB="0" distL="0" distR="0" wp14:anchorId="1ECE33E4" wp14:editId="67A96A19">
            <wp:extent cx="5943600"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7380"/>
                    </a:xfrm>
                    <a:prstGeom prst="rect">
                      <a:avLst/>
                    </a:prstGeom>
                  </pic:spPr>
                </pic:pic>
              </a:graphicData>
            </a:graphic>
          </wp:inline>
        </w:drawing>
      </w:r>
    </w:p>
    <w:p w14:paraId="464907C1" w14:textId="77777777" w:rsidR="00A242B1" w:rsidRDefault="00A242B1" w:rsidP="00A242B1">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17</w:t>
      </w:r>
      <w:r w:rsidR="00B04316">
        <w:rPr>
          <w:noProof/>
        </w:rPr>
        <w:fldChar w:fldCharType="end"/>
      </w:r>
      <w:r>
        <w:t xml:space="preserve">: </w:t>
      </w:r>
      <w:r w:rsidRPr="00B01C44">
        <w:t>New</w:t>
      </w:r>
      <w:r>
        <w:t>/Edit Monitoring Location screen cont.</w:t>
      </w:r>
    </w:p>
    <w:p w14:paraId="7ABB5EA9" w14:textId="77777777" w:rsidR="00A242B1" w:rsidRDefault="00A242B1" w:rsidP="00A242B1">
      <w:pPr>
        <w:keepNext/>
      </w:pPr>
      <w:r>
        <w:rPr>
          <w:noProof/>
        </w:rPr>
        <w:drawing>
          <wp:inline distT="0" distB="0" distL="0" distR="0" wp14:anchorId="69582ABB" wp14:editId="766C261E">
            <wp:extent cx="5943600" cy="31673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7380"/>
                    </a:xfrm>
                    <a:prstGeom prst="rect">
                      <a:avLst/>
                    </a:prstGeom>
                  </pic:spPr>
                </pic:pic>
              </a:graphicData>
            </a:graphic>
          </wp:inline>
        </w:drawing>
      </w:r>
    </w:p>
    <w:p w14:paraId="012B7AA6" w14:textId="77777777" w:rsidR="00A242B1" w:rsidRPr="00A242B1" w:rsidRDefault="00A242B1" w:rsidP="00A242B1">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18</w:t>
      </w:r>
      <w:r w:rsidR="00B04316">
        <w:rPr>
          <w:noProof/>
        </w:rPr>
        <w:fldChar w:fldCharType="end"/>
      </w:r>
      <w:r>
        <w:t xml:space="preserve">: </w:t>
      </w:r>
      <w:r w:rsidRPr="00EB032D">
        <w:t>New/Edit Monitoring Location screen</w:t>
      </w:r>
      <w:r>
        <w:t xml:space="preserve"> cont.</w:t>
      </w:r>
    </w:p>
    <w:p w14:paraId="7C0CF284" w14:textId="77777777" w:rsidR="000E3C4B" w:rsidRDefault="000E3C4B" w:rsidP="000E3C4B">
      <w:pPr>
        <w:pStyle w:val="Heading2"/>
      </w:pPr>
      <w:bookmarkStart w:id="186" w:name="_Toc426927092"/>
      <w:r>
        <w:t>Activities</w:t>
      </w:r>
      <w:bookmarkEnd w:id="186"/>
    </w:p>
    <w:p w14:paraId="17C0A559" w14:textId="77777777" w:rsidR="00A242B1" w:rsidRDefault="00A242B1" w:rsidP="00A242B1">
      <w:r>
        <w:t xml:space="preserve">Activities are actual results collected from a monitoring location and analyzed.  </w:t>
      </w:r>
      <w:r w:rsidR="001509E8">
        <w:t xml:space="preserve">Activities are tied to a monitoring location and to a project.  </w:t>
      </w:r>
      <w:r>
        <w:t>Like a monitoring location, an activity can be deleted but the data is not removed from the database.  The activity screen has the following fields that can be used as filters to more easily find desired activities:</w:t>
      </w:r>
    </w:p>
    <w:p w14:paraId="5493FBDB" w14:textId="77777777" w:rsidR="00A242B1" w:rsidRDefault="00A242B1" w:rsidP="00A242B1">
      <w:pPr>
        <w:pStyle w:val="ListParagraph"/>
        <w:numPr>
          <w:ilvl w:val="0"/>
          <w:numId w:val="9"/>
        </w:numPr>
      </w:pPr>
      <w:r>
        <w:t>Monitoring Location</w:t>
      </w:r>
    </w:p>
    <w:p w14:paraId="4C31E70F" w14:textId="77777777" w:rsidR="00A242B1" w:rsidRDefault="00A242B1" w:rsidP="00A242B1">
      <w:pPr>
        <w:pStyle w:val="ListParagraph"/>
        <w:numPr>
          <w:ilvl w:val="0"/>
          <w:numId w:val="9"/>
        </w:numPr>
      </w:pPr>
      <w:r>
        <w:t>Activity Type</w:t>
      </w:r>
    </w:p>
    <w:p w14:paraId="317A16DF" w14:textId="77777777" w:rsidR="00A242B1" w:rsidRDefault="00A242B1" w:rsidP="00A242B1">
      <w:pPr>
        <w:pStyle w:val="ListParagraph"/>
        <w:numPr>
          <w:ilvl w:val="0"/>
          <w:numId w:val="9"/>
        </w:numPr>
      </w:pPr>
      <w:r>
        <w:lastRenderedPageBreak/>
        <w:t>Date Range</w:t>
      </w:r>
    </w:p>
    <w:p w14:paraId="33CC3C7C" w14:textId="77777777" w:rsidR="00A242B1" w:rsidRDefault="00A242B1" w:rsidP="00A242B1">
      <w:pPr>
        <w:pStyle w:val="ListParagraph"/>
        <w:numPr>
          <w:ilvl w:val="0"/>
          <w:numId w:val="9"/>
        </w:numPr>
      </w:pPr>
      <w:r>
        <w:t>Project</w:t>
      </w:r>
    </w:p>
    <w:p w14:paraId="3D3921DC" w14:textId="77777777" w:rsidR="00A242B1" w:rsidRDefault="00A242B1" w:rsidP="00A242B1">
      <w:pPr>
        <w:pStyle w:val="ListParagraph"/>
        <w:numPr>
          <w:ilvl w:val="0"/>
          <w:numId w:val="9"/>
        </w:numPr>
      </w:pPr>
      <w:r>
        <w:t>Deleted Activities (this includes deleted activities when checked)</w:t>
      </w:r>
    </w:p>
    <w:p w14:paraId="53D4D355" w14:textId="77777777" w:rsidR="00A242B1" w:rsidRDefault="00A242B1" w:rsidP="00A242B1">
      <w:r>
        <w:t>When adding a new activity, the following fields are available for entry</w:t>
      </w:r>
      <w:r w:rsidR="001509E8">
        <w:t>:</w:t>
      </w:r>
    </w:p>
    <w:p w14:paraId="26BC38A0" w14:textId="77777777" w:rsidR="001509E8" w:rsidRDefault="001509E8" w:rsidP="001509E8">
      <w:pPr>
        <w:pStyle w:val="ListParagraph"/>
        <w:numPr>
          <w:ilvl w:val="0"/>
          <w:numId w:val="10"/>
        </w:numPr>
      </w:pPr>
      <w:r>
        <w:t>Activity ID.  This is auto generated but can be modified.</w:t>
      </w:r>
    </w:p>
    <w:p w14:paraId="1DD51650" w14:textId="77777777" w:rsidR="001509E8" w:rsidRDefault="001509E8" w:rsidP="001509E8">
      <w:pPr>
        <w:pStyle w:val="ListParagraph"/>
        <w:numPr>
          <w:ilvl w:val="0"/>
          <w:numId w:val="10"/>
        </w:numPr>
      </w:pPr>
      <w:r>
        <w:t>Activity Date/Time</w:t>
      </w:r>
    </w:p>
    <w:p w14:paraId="12C5B9C8" w14:textId="77777777" w:rsidR="001509E8" w:rsidRDefault="001509E8" w:rsidP="001509E8">
      <w:pPr>
        <w:pStyle w:val="ListParagraph"/>
        <w:numPr>
          <w:ilvl w:val="0"/>
          <w:numId w:val="10"/>
        </w:numPr>
      </w:pPr>
      <w:r>
        <w:t>Time Zone</w:t>
      </w:r>
    </w:p>
    <w:p w14:paraId="4674E268" w14:textId="77777777" w:rsidR="001509E8" w:rsidRDefault="001509E8" w:rsidP="001509E8">
      <w:pPr>
        <w:pStyle w:val="ListParagraph"/>
        <w:numPr>
          <w:ilvl w:val="0"/>
          <w:numId w:val="10"/>
        </w:numPr>
      </w:pPr>
      <w:r>
        <w:t>Monitoring Location</w:t>
      </w:r>
    </w:p>
    <w:p w14:paraId="0D1E84D4" w14:textId="77777777" w:rsidR="001509E8" w:rsidRDefault="001509E8" w:rsidP="001509E8">
      <w:pPr>
        <w:pStyle w:val="ListParagraph"/>
        <w:numPr>
          <w:ilvl w:val="0"/>
          <w:numId w:val="10"/>
        </w:numPr>
      </w:pPr>
      <w:r>
        <w:t>Project</w:t>
      </w:r>
    </w:p>
    <w:p w14:paraId="66DA72B5" w14:textId="77777777" w:rsidR="001509E8" w:rsidRDefault="001509E8" w:rsidP="001509E8">
      <w:pPr>
        <w:pStyle w:val="ListParagraph"/>
        <w:numPr>
          <w:ilvl w:val="0"/>
          <w:numId w:val="10"/>
        </w:numPr>
      </w:pPr>
      <w:r>
        <w:t>Activity Type</w:t>
      </w:r>
    </w:p>
    <w:p w14:paraId="656F84B6" w14:textId="77777777" w:rsidR="001509E8" w:rsidRDefault="001509E8" w:rsidP="001509E8">
      <w:pPr>
        <w:pStyle w:val="ListParagraph"/>
        <w:numPr>
          <w:ilvl w:val="0"/>
          <w:numId w:val="10"/>
        </w:numPr>
      </w:pPr>
      <w:r>
        <w:t>Activity End Date</w:t>
      </w:r>
    </w:p>
    <w:p w14:paraId="024316BC" w14:textId="77777777" w:rsidR="001509E8" w:rsidRDefault="001509E8" w:rsidP="001509E8">
      <w:pPr>
        <w:pStyle w:val="ListParagraph"/>
        <w:numPr>
          <w:ilvl w:val="0"/>
          <w:numId w:val="10"/>
        </w:numPr>
      </w:pPr>
      <w:r>
        <w:t>Activity Media</w:t>
      </w:r>
    </w:p>
    <w:p w14:paraId="62CBCAE4" w14:textId="77777777" w:rsidR="001509E8" w:rsidRDefault="001509E8" w:rsidP="001509E8">
      <w:pPr>
        <w:pStyle w:val="ListParagraph"/>
        <w:numPr>
          <w:ilvl w:val="0"/>
          <w:numId w:val="10"/>
        </w:numPr>
      </w:pPr>
      <w:r>
        <w:t>Activity Depth</w:t>
      </w:r>
    </w:p>
    <w:p w14:paraId="3F336732" w14:textId="77777777" w:rsidR="001509E8" w:rsidRDefault="001509E8" w:rsidP="001509E8">
      <w:pPr>
        <w:pStyle w:val="ListParagraph"/>
        <w:numPr>
          <w:ilvl w:val="0"/>
          <w:numId w:val="10"/>
        </w:numPr>
      </w:pPr>
      <w:r>
        <w:t>Activity Submedia</w:t>
      </w:r>
    </w:p>
    <w:p w14:paraId="320AB5E4" w14:textId="77777777" w:rsidR="001509E8" w:rsidRDefault="001509E8" w:rsidP="001509E8">
      <w:pPr>
        <w:pStyle w:val="ListParagraph"/>
        <w:numPr>
          <w:ilvl w:val="0"/>
          <w:numId w:val="10"/>
        </w:numPr>
      </w:pPr>
      <w:r>
        <w:t>Activity Comments</w:t>
      </w:r>
    </w:p>
    <w:p w14:paraId="5FF0C5AA" w14:textId="77777777" w:rsidR="001509E8" w:rsidRDefault="001509E8" w:rsidP="001509E8">
      <w:pPr>
        <w:pStyle w:val="ListParagraph"/>
        <w:numPr>
          <w:ilvl w:val="0"/>
          <w:numId w:val="10"/>
        </w:numPr>
      </w:pPr>
      <w:r>
        <w:t>Collection Duration</w:t>
      </w:r>
    </w:p>
    <w:p w14:paraId="32DC02CB" w14:textId="77777777" w:rsidR="001509E8" w:rsidRDefault="001509E8" w:rsidP="001509E8">
      <w:pPr>
        <w:pStyle w:val="ListParagraph"/>
        <w:numPr>
          <w:ilvl w:val="0"/>
          <w:numId w:val="10"/>
        </w:numPr>
      </w:pPr>
      <w:r>
        <w:t>Sampling Component</w:t>
      </w:r>
    </w:p>
    <w:p w14:paraId="3D63FF23" w14:textId="77777777" w:rsidR="001509E8" w:rsidRDefault="001509E8" w:rsidP="001509E8">
      <w:pPr>
        <w:pStyle w:val="ListParagraph"/>
        <w:numPr>
          <w:ilvl w:val="0"/>
          <w:numId w:val="10"/>
        </w:numPr>
      </w:pPr>
      <w:r>
        <w:t>Components Sequence</w:t>
      </w:r>
    </w:p>
    <w:p w14:paraId="403FAFF1" w14:textId="77777777" w:rsidR="001509E8" w:rsidRDefault="001509E8" w:rsidP="001509E8">
      <w:pPr>
        <w:pStyle w:val="ListParagraph"/>
        <w:numPr>
          <w:ilvl w:val="0"/>
          <w:numId w:val="10"/>
        </w:numPr>
      </w:pPr>
      <w:r>
        <w:t>Result Type</w:t>
      </w:r>
    </w:p>
    <w:p w14:paraId="664D7C4D" w14:textId="77777777" w:rsidR="001509E8" w:rsidRDefault="001509E8" w:rsidP="001509E8">
      <w:r>
        <w:t xml:space="preserve">Once an activity has been created, one or more results can be added to the activity.  To edit an existing result, click on any of the values for that result and the row will become editable.  To add a new result, use the fields at the bottom of the page.  </w:t>
      </w:r>
      <w:r w:rsidR="009D28F8">
        <w:t xml:space="preserve">Deleting a result will permanently delete the result from the database.  </w:t>
      </w:r>
      <w:r>
        <w:t>The following fields are available for entry:</w:t>
      </w:r>
    </w:p>
    <w:p w14:paraId="45A68850" w14:textId="77777777" w:rsidR="001509E8" w:rsidRDefault="001509E8" w:rsidP="001509E8">
      <w:pPr>
        <w:pStyle w:val="ListParagraph"/>
        <w:numPr>
          <w:ilvl w:val="0"/>
          <w:numId w:val="11"/>
        </w:numPr>
      </w:pPr>
      <w:r>
        <w:t xml:space="preserve">Characteristic.  This is a list of characteristics setup </w:t>
      </w:r>
      <w:r w:rsidR="009D28F8">
        <w:t>for use with the user’s current org.</w:t>
      </w:r>
    </w:p>
    <w:p w14:paraId="20C845F2" w14:textId="77777777" w:rsidR="001509E8" w:rsidRDefault="009D28F8" w:rsidP="001509E8">
      <w:pPr>
        <w:pStyle w:val="ListParagraph"/>
        <w:numPr>
          <w:ilvl w:val="0"/>
          <w:numId w:val="11"/>
        </w:numPr>
      </w:pPr>
      <w:r>
        <w:t>Result</w:t>
      </w:r>
    </w:p>
    <w:p w14:paraId="3E30296F" w14:textId="77777777" w:rsidR="009D28F8" w:rsidRDefault="009D28F8" w:rsidP="001509E8">
      <w:pPr>
        <w:pStyle w:val="ListParagraph"/>
        <w:numPr>
          <w:ilvl w:val="0"/>
          <w:numId w:val="11"/>
        </w:numPr>
      </w:pPr>
      <w:r>
        <w:t>Unit</w:t>
      </w:r>
    </w:p>
    <w:p w14:paraId="58B25CF7" w14:textId="77777777" w:rsidR="009D28F8" w:rsidRDefault="009D28F8" w:rsidP="001509E8">
      <w:pPr>
        <w:pStyle w:val="ListParagraph"/>
        <w:numPr>
          <w:ilvl w:val="0"/>
          <w:numId w:val="11"/>
        </w:numPr>
      </w:pPr>
      <w:r>
        <w:t>Detection Limit</w:t>
      </w:r>
    </w:p>
    <w:p w14:paraId="4DA5612C" w14:textId="77777777" w:rsidR="009D28F8" w:rsidRDefault="009D28F8" w:rsidP="001509E8">
      <w:pPr>
        <w:pStyle w:val="ListParagraph"/>
        <w:numPr>
          <w:ilvl w:val="0"/>
          <w:numId w:val="11"/>
        </w:numPr>
      </w:pPr>
      <w:r>
        <w:t>Analytical Method</w:t>
      </w:r>
    </w:p>
    <w:p w14:paraId="5C8DAEF9" w14:textId="77777777" w:rsidR="009D28F8" w:rsidRDefault="009D28F8" w:rsidP="001509E8">
      <w:pPr>
        <w:pStyle w:val="ListParagraph"/>
        <w:numPr>
          <w:ilvl w:val="0"/>
          <w:numId w:val="11"/>
        </w:numPr>
      </w:pPr>
      <w:r>
        <w:t>Samp Fraction</w:t>
      </w:r>
    </w:p>
    <w:p w14:paraId="427E6611" w14:textId="77777777" w:rsidR="009D28F8" w:rsidRDefault="009D28F8" w:rsidP="001509E8">
      <w:pPr>
        <w:pStyle w:val="ListParagraph"/>
        <w:numPr>
          <w:ilvl w:val="0"/>
          <w:numId w:val="11"/>
        </w:numPr>
      </w:pPr>
      <w:r>
        <w:t>Lab Analysis Date</w:t>
      </w:r>
    </w:p>
    <w:p w14:paraId="061E6B54" w14:textId="77777777" w:rsidR="009D28F8" w:rsidRDefault="009D28F8" w:rsidP="001509E8">
      <w:pPr>
        <w:pStyle w:val="ListParagraph"/>
        <w:numPr>
          <w:ilvl w:val="0"/>
          <w:numId w:val="11"/>
        </w:numPr>
      </w:pPr>
      <w:r>
        <w:t>PQL</w:t>
      </w:r>
    </w:p>
    <w:p w14:paraId="58081E20" w14:textId="77777777" w:rsidR="009D28F8" w:rsidRDefault="009D28F8" w:rsidP="001509E8">
      <w:pPr>
        <w:pStyle w:val="ListParagraph"/>
        <w:numPr>
          <w:ilvl w:val="0"/>
          <w:numId w:val="11"/>
        </w:numPr>
      </w:pPr>
      <w:r>
        <w:t>Lower Quant Limit</w:t>
      </w:r>
    </w:p>
    <w:p w14:paraId="4A789CB2" w14:textId="77777777" w:rsidR="009D28F8" w:rsidRDefault="009D28F8" w:rsidP="001509E8">
      <w:pPr>
        <w:pStyle w:val="ListParagraph"/>
        <w:numPr>
          <w:ilvl w:val="0"/>
          <w:numId w:val="11"/>
        </w:numPr>
      </w:pPr>
      <w:r>
        <w:t>Upper Quant Limit</w:t>
      </w:r>
    </w:p>
    <w:p w14:paraId="10204829" w14:textId="77777777" w:rsidR="009D28F8" w:rsidRDefault="009D28F8" w:rsidP="001509E8">
      <w:pPr>
        <w:pStyle w:val="ListParagraph"/>
        <w:numPr>
          <w:ilvl w:val="0"/>
          <w:numId w:val="11"/>
        </w:numPr>
      </w:pPr>
      <w:r>
        <w:t>Comment</w:t>
      </w:r>
    </w:p>
    <w:p w14:paraId="417D0B29" w14:textId="77777777" w:rsidR="001509E8" w:rsidRDefault="001509E8" w:rsidP="001509E8">
      <w:pPr>
        <w:keepNext/>
      </w:pPr>
      <w:r>
        <w:rPr>
          <w:noProof/>
        </w:rPr>
        <w:lastRenderedPageBreak/>
        <w:drawing>
          <wp:inline distT="0" distB="0" distL="0" distR="0" wp14:anchorId="2DFF331A" wp14:editId="32583CFF">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7380"/>
                    </a:xfrm>
                    <a:prstGeom prst="rect">
                      <a:avLst/>
                    </a:prstGeom>
                  </pic:spPr>
                </pic:pic>
              </a:graphicData>
            </a:graphic>
          </wp:inline>
        </w:drawing>
      </w:r>
    </w:p>
    <w:p w14:paraId="7521FB8F" w14:textId="77777777" w:rsidR="001509E8" w:rsidRDefault="001509E8" w:rsidP="001509E8">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19</w:t>
      </w:r>
      <w:r w:rsidR="00B04316">
        <w:rPr>
          <w:noProof/>
        </w:rPr>
        <w:fldChar w:fldCharType="end"/>
      </w:r>
      <w:r>
        <w:t>: List of all Activities available for the user</w:t>
      </w:r>
    </w:p>
    <w:p w14:paraId="33BC8AB8" w14:textId="77777777" w:rsidR="001509E8" w:rsidRDefault="001509E8" w:rsidP="001509E8">
      <w:pPr>
        <w:keepNext/>
      </w:pPr>
      <w:r>
        <w:rPr>
          <w:noProof/>
        </w:rPr>
        <w:drawing>
          <wp:inline distT="0" distB="0" distL="0" distR="0" wp14:anchorId="7E28C039" wp14:editId="7C6356BF">
            <wp:extent cx="5943600" cy="31673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67380"/>
                    </a:xfrm>
                    <a:prstGeom prst="rect">
                      <a:avLst/>
                    </a:prstGeom>
                  </pic:spPr>
                </pic:pic>
              </a:graphicData>
            </a:graphic>
          </wp:inline>
        </w:drawing>
      </w:r>
    </w:p>
    <w:p w14:paraId="632292BA" w14:textId="77777777" w:rsidR="001509E8" w:rsidRDefault="001509E8" w:rsidP="001509E8">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20</w:t>
      </w:r>
      <w:r w:rsidR="00B04316">
        <w:rPr>
          <w:noProof/>
        </w:rPr>
        <w:fldChar w:fldCharType="end"/>
      </w:r>
      <w:r>
        <w:t>: New/Edit Activity screen</w:t>
      </w:r>
    </w:p>
    <w:p w14:paraId="4063DA43" w14:textId="77777777" w:rsidR="009D28F8" w:rsidRDefault="009D28F8" w:rsidP="009D28F8">
      <w:pPr>
        <w:keepNext/>
      </w:pPr>
      <w:r>
        <w:rPr>
          <w:noProof/>
        </w:rPr>
        <w:lastRenderedPageBreak/>
        <w:drawing>
          <wp:inline distT="0" distB="0" distL="0" distR="0" wp14:anchorId="0A03C9F6" wp14:editId="4E679D7C">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7380"/>
                    </a:xfrm>
                    <a:prstGeom prst="rect">
                      <a:avLst/>
                    </a:prstGeom>
                  </pic:spPr>
                </pic:pic>
              </a:graphicData>
            </a:graphic>
          </wp:inline>
        </w:drawing>
      </w:r>
    </w:p>
    <w:p w14:paraId="51B91D5F" w14:textId="77777777" w:rsidR="001509E8" w:rsidRPr="001509E8" w:rsidRDefault="009D28F8" w:rsidP="009D28F8">
      <w:pPr>
        <w:pStyle w:val="Caption"/>
      </w:pPr>
      <w:r>
        <w:t xml:space="preserve">Figure </w:t>
      </w:r>
      <w:r w:rsidR="00B04316">
        <w:fldChar w:fldCharType="begin"/>
      </w:r>
      <w:r w:rsidR="00B04316">
        <w:instrText xml:space="preserve"> SEQ Figure \* </w:instrText>
      </w:r>
      <w:r w:rsidR="00B04316">
        <w:instrText xml:space="preserve">ARABIC </w:instrText>
      </w:r>
      <w:r w:rsidR="00B04316">
        <w:fldChar w:fldCharType="separate"/>
      </w:r>
      <w:r w:rsidR="0022316E">
        <w:rPr>
          <w:noProof/>
        </w:rPr>
        <w:t>21</w:t>
      </w:r>
      <w:r w:rsidR="00B04316">
        <w:rPr>
          <w:noProof/>
        </w:rPr>
        <w:fldChar w:fldCharType="end"/>
      </w:r>
      <w:r>
        <w:t>: Activity Results add/edit screen</w:t>
      </w:r>
    </w:p>
    <w:p w14:paraId="45A8A7F8" w14:textId="77777777" w:rsidR="000E3C4B" w:rsidRDefault="000E3C4B" w:rsidP="000E3C4B">
      <w:pPr>
        <w:pStyle w:val="Heading2"/>
      </w:pPr>
      <w:bookmarkStart w:id="187" w:name="_Toc426927093"/>
      <w:r>
        <w:t>Analyze Configuration</w:t>
      </w:r>
      <w:bookmarkEnd w:id="187"/>
    </w:p>
    <w:p w14:paraId="7240A27E" w14:textId="77777777" w:rsidR="009D28F8" w:rsidRPr="009D28F8" w:rsidRDefault="009D28F8" w:rsidP="009D28F8">
      <w:commentRangeStart w:id="188"/>
      <w:r w:rsidRPr="009D28F8">
        <w:rPr>
          <w:highlight w:val="yellow"/>
        </w:rPr>
        <w:t>Do we need this section?  I am not sure Mike implemented it.</w:t>
      </w:r>
      <w:commentRangeEnd w:id="188"/>
      <w:r w:rsidR="000212CB">
        <w:rPr>
          <w:rStyle w:val="CommentReference"/>
        </w:rPr>
        <w:commentReference w:id="188"/>
      </w:r>
    </w:p>
    <w:p w14:paraId="34A6ADF7" w14:textId="77777777" w:rsidR="000E3C4B" w:rsidRDefault="000E3C4B">
      <w:pPr>
        <w:rPr>
          <w:rFonts w:asciiTheme="majorHAnsi" w:eastAsiaTheme="majorEastAsia" w:hAnsiTheme="majorHAnsi" w:cstheme="majorBidi"/>
          <w:color w:val="365F91" w:themeColor="accent1" w:themeShade="BF"/>
          <w:sz w:val="32"/>
          <w:szCs w:val="32"/>
        </w:rPr>
      </w:pPr>
      <w:r>
        <w:br w:type="page"/>
      </w:r>
    </w:p>
    <w:p w14:paraId="796CAFAC" w14:textId="77777777" w:rsidR="000E3C4B" w:rsidRDefault="000E3C4B" w:rsidP="000E3C4B">
      <w:pPr>
        <w:pStyle w:val="Heading1"/>
      </w:pPr>
      <w:bookmarkStart w:id="189" w:name="_Toc426927094"/>
      <w:r>
        <w:lastRenderedPageBreak/>
        <w:t>Administration Section</w:t>
      </w:r>
      <w:bookmarkEnd w:id="189"/>
    </w:p>
    <w:p w14:paraId="599C5C9C" w14:textId="77777777" w:rsidR="000E3C4B" w:rsidRDefault="000E3C4B" w:rsidP="000E3C4B">
      <w:pPr>
        <w:pStyle w:val="Heading2"/>
      </w:pPr>
      <w:bookmarkStart w:id="190" w:name="_Toc426927095"/>
      <w:r>
        <w:t>My Account</w:t>
      </w:r>
      <w:bookmarkEnd w:id="190"/>
    </w:p>
    <w:p w14:paraId="5E99A1B7" w14:textId="77777777" w:rsidR="00FB29AB" w:rsidRDefault="00FB29AB" w:rsidP="00FB29AB">
      <w:r w:rsidRPr="00751323">
        <w:rPr>
          <w:b/>
          <w:rPrChange w:id="191" w:author="Jean Mayo" w:date="2015-08-06T15:04:00Z">
            <w:rPr/>
          </w:rPrChange>
        </w:rPr>
        <w:t>My Account</w:t>
      </w:r>
      <w:r>
        <w:t xml:space="preserve"> allows you to change </w:t>
      </w:r>
      <w:ins w:id="192" w:author="Jean Mayo" w:date="2015-08-06T15:04:00Z">
        <w:r w:rsidR="00751323">
          <w:t xml:space="preserve">the </w:t>
        </w:r>
      </w:ins>
      <w:del w:id="193" w:author="Jean Mayo" w:date="2015-08-06T15:04:00Z">
        <w:r w:rsidDel="00751323">
          <w:delText>your information</w:delText>
        </w:r>
      </w:del>
      <w:r>
        <w:t xml:space="preserve"> user information associated with your account.  This also allows you to see your roles and your organizations.  The fields that can be changed are:</w:t>
      </w:r>
    </w:p>
    <w:p w14:paraId="46DDC98A" w14:textId="77777777" w:rsidR="00FB29AB" w:rsidRDefault="00FB29AB" w:rsidP="00FB29AB">
      <w:pPr>
        <w:pStyle w:val="ListParagraph"/>
        <w:numPr>
          <w:ilvl w:val="0"/>
          <w:numId w:val="12"/>
        </w:numPr>
      </w:pPr>
      <w:r>
        <w:t>First name</w:t>
      </w:r>
    </w:p>
    <w:p w14:paraId="458987BA" w14:textId="77777777" w:rsidR="00FB29AB" w:rsidRDefault="00FB29AB" w:rsidP="00FB29AB">
      <w:pPr>
        <w:pStyle w:val="ListParagraph"/>
        <w:numPr>
          <w:ilvl w:val="0"/>
          <w:numId w:val="12"/>
        </w:numPr>
      </w:pPr>
      <w:r>
        <w:t>Last name</w:t>
      </w:r>
    </w:p>
    <w:p w14:paraId="4828C72E" w14:textId="77777777" w:rsidR="00FB29AB" w:rsidRDefault="00FB29AB" w:rsidP="00FB29AB">
      <w:pPr>
        <w:pStyle w:val="ListParagraph"/>
        <w:numPr>
          <w:ilvl w:val="0"/>
          <w:numId w:val="12"/>
        </w:numPr>
      </w:pPr>
      <w:r>
        <w:t>Email</w:t>
      </w:r>
    </w:p>
    <w:p w14:paraId="5F6E1D08" w14:textId="77777777" w:rsidR="00FB29AB" w:rsidRDefault="00FB29AB" w:rsidP="00FB29AB">
      <w:pPr>
        <w:pStyle w:val="ListParagraph"/>
        <w:numPr>
          <w:ilvl w:val="0"/>
          <w:numId w:val="12"/>
        </w:numPr>
      </w:pPr>
      <w:r>
        <w:t>Phone number</w:t>
      </w:r>
    </w:p>
    <w:p w14:paraId="1E5C9646" w14:textId="77777777" w:rsidR="00FB29AB" w:rsidRDefault="00FB29AB" w:rsidP="00FB29AB">
      <w:pPr>
        <w:keepNext/>
      </w:pPr>
      <w:r>
        <w:rPr>
          <w:noProof/>
        </w:rPr>
        <w:drawing>
          <wp:inline distT="0" distB="0" distL="0" distR="0" wp14:anchorId="781183F2" wp14:editId="52FFDC50">
            <wp:extent cx="5943600" cy="31673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67380"/>
                    </a:xfrm>
                    <a:prstGeom prst="rect">
                      <a:avLst/>
                    </a:prstGeom>
                  </pic:spPr>
                </pic:pic>
              </a:graphicData>
            </a:graphic>
          </wp:inline>
        </w:drawing>
      </w:r>
    </w:p>
    <w:p w14:paraId="60FDB127" w14:textId="77777777" w:rsidR="00FB29AB" w:rsidRPr="00FB29AB" w:rsidRDefault="00FB29AB" w:rsidP="00FB29AB">
      <w:pPr>
        <w:pStyle w:val="Caption"/>
        <w:jc w:val="center"/>
      </w:pPr>
      <w:r>
        <w:t xml:space="preserve">Figure </w:t>
      </w:r>
      <w:r w:rsidR="00B04316">
        <w:fldChar w:fldCharType="begin"/>
      </w:r>
      <w:r w:rsidR="00B04316">
        <w:instrText xml:space="preserve"> SEQ Figure \* ARABIC </w:instrText>
      </w:r>
      <w:r w:rsidR="00B04316">
        <w:fldChar w:fldCharType="separate"/>
      </w:r>
      <w:r w:rsidR="0022316E">
        <w:rPr>
          <w:noProof/>
        </w:rPr>
        <w:t>22</w:t>
      </w:r>
      <w:r w:rsidR="00B04316">
        <w:rPr>
          <w:noProof/>
        </w:rPr>
        <w:fldChar w:fldCharType="end"/>
      </w:r>
      <w:r>
        <w:t>: My Account screen</w:t>
      </w:r>
    </w:p>
    <w:p w14:paraId="7F820812" w14:textId="77777777" w:rsidR="00FB29AB" w:rsidRPr="00FB29AB" w:rsidRDefault="000E3C4B" w:rsidP="00EC0CBC">
      <w:pPr>
        <w:pStyle w:val="Heading2"/>
      </w:pPr>
      <w:bookmarkStart w:id="194" w:name="_Toc426927096"/>
      <w:r>
        <w:t>User Management</w:t>
      </w:r>
      <w:bookmarkEnd w:id="194"/>
    </w:p>
    <w:p w14:paraId="3A7C91C0" w14:textId="77777777" w:rsidR="00EC0CBC" w:rsidRDefault="00EC0CBC" w:rsidP="00EE10D6">
      <w:r>
        <w:t xml:space="preserve">Steps for a </w:t>
      </w:r>
      <w:ins w:id="195" w:author="Jean Mayo" w:date="2015-08-06T15:05:00Z">
        <w:r w:rsidR="00751323">
          <w:t xml:space="preserve">adding a </w:t>
        </w:r>
      </w:ins>
      <w:r>
        <w:t>new user:</w:t>
      </w:r>
    </w:p>
    <w:p w14:paraId="57F04C4A" w14:textId="77777777" w:rsidR="00EE10D6" w:rsidRDefault="00EE10D6" w:rsidP="00EC0CBC">
      <w:pPr>
        <w:pStyle w:val="ListParagraph"/>
        <w:numPr>
          <w:ilvl w:val="0"/>
          <w:numId w:val="14"/>
        </w:numPr>
      </w:pPr>
      <w:r>
        <w:t>Add new user</w:t>
      </w:r>
    </w:p>
    <w:p w14:paraId="38AB8F0C" w14:textId="77777777" w:rsidR="00EE10D6" w:rsidRDefault="00EE10D6" w:rsidP="00EC0CBC">
      <w:pPr>
        <w:pStyle w:val="ListParagraph"/>
        <w:numPr>
          <w:ilvl w:val="0"/>
          <w:numId w:val="14"/>
        </w:numPr>
      </w:pPr>
      <w:r>
        <w:t>Add a role</w:t>
      </w:r>
    </w:p>
    <w:p w14:paraId="289B82DF" w14:textId="77777777" w:rsidR="00EE10D6" w:rsidRPr="00EE10D6" w:rsidRDefault="00EE10D6" w:rsidP="00EC0CBC">
      <w:pPr>
        <w:pStyle w:val="ListParagraph"/>
        <w:numPr>
          <w:ilvl w:val="0"/>
          <w:numId w:val="14"/>
        </w:numPr>
      </w:pPr>
      <w:r>
        <w:t>Add an organization</w:t>
      </w:r>
    </w:p>
    <w:p w14:paraId="70F871BC" w14:textId="77777777" w:rsidR="000E3C4B" w:rsidRDefault="000E3C4B" w:rsidP="000E3C4B">
      <w:pPr>
        <w:pStyle w:val="Heading2"/>
        <w:rPr>
          <w:ins w:id="196" w:author="Charles Zimmer" w:date="2015-08-09T22:16:00Z"/>
        </w:rPr>
      </w:pPr>
      <w:bookmarkStart w:id="197" w:name="_Toc426927097"/>
      <w:r>
        <w:t>Role Management</w:t>
      </w:r>
      <w:bookmarkEnd w:id="197"/>
    </w:p>
    <w:p w14:paraId="06303981" w14:textId="77777777" w:rsidR="00AF28CF" w:rsidRDefault="00AF28CF">
      <w:pPr>
        <w:rPr>
          <w:ins w:id="198" w:author="Charles Zimmer" w:date="2015-08-09T22:18:00Z"/>
        </w:rPr>
        <w:pPrChange w:id="199" w:author="Charles Zimmer" w:date="2015-08-09T22:16:00Z">
          <w:pPr>
            <w:pStyle w:val="Heading2"/>
          </w:pPr>
        </w:pPrChange>
      </w:pPr>
      <w:ins w:id="200" w:author="Charles Zimmer" w:date="2015-08-09T22:18:00Z">
        <w:r>
          <w:t>Role Management is used to configure which users get which roles.  There are 3 roles in the system.</w:t>
        </w:r>
      </w:ins>
    </w:p>
    <w:p w14:paraId="031AB540" w14:textId="77777777" w:rsidR="00AF28CF" w:rsidRDefault="00AF28CF">
      <w:pPr>
        <w:pStyle w:val="ListParagraph"/>
        <w:numPr>
          <w:ilvl w:val="0"/>
          <w:numId w:val="15"/>
        </w:numPr>
        <w:rPr>
          <w:ins w:id="201" w:author="Charles Zimmer" w:date="2015-08-09T22:18:00Z"/>
        </w:rPr>
        <w:pPrChange w:id="202" w:author="Charles Zimmer" w:date="2015-08-09T22:18:00Z">
          <w:pPr>
            <w:pStyle w:val="Heading2"/>
          </w:pPr>
        </w:pPrChange>
      </w:pPr>
      <w:ins w:id="203" w:author="Charles Zimmer" w:date="2015-08-09T22:18:00Z">
        <w:r>
          <w:t xml:space="preserve">Users – Users can </w:t>
        </w:r>
      </w:ins>
      <w:ins w:id="204" w:author="Charles Zimmer" w:date="2015-08-09T22:19:00Z">
        <w:r>
          <w:t>manually load data into the system or upload data via the Excel Upload feature.</w:t>
        </w:r>
      </w:ins>
      <w:ins w:id="205" w:author="Charles Zimmer" w:date="2015-08-09T22:20:00Z">
        <w:r>
          <w:t xml:space="preserve">  Additionally, Users can make use of </w:t>
        </w:r>
      </w:ins>
      <w:ins w:id="206" w:author="Charles Zimmer" w:date="2015-08-09T22:21:00Z">
        <w:r>
          <w:t>the</w:t>
        </w:r>
      </w:ins>
      <w:ins w:id="207" w:author="Charles Zimmer" w:date="2015-08-09T22:20:00Z">
        <w:r>
          <w:t xml:space="preserve"> </w:t>
        </w:r>
      </w:ins>
      <w:ins w:id="208" w:author="Charles Zimmer" w:date="2015-08-09T22:21:00Z">
        <w:r>
          <w:t>Search and Analyze functionality.</w:t>
        </w:r>
      </w:ins>
    </w:p>
    <w:p w14:paraId="32A8123F" w14:textId="77777777" w:rsidR="00AF28CF" w:rsidRDefault="00AF28CF">
      <w:pPr>
        <w:pStyle w:val="ListParagraph"/>
        <w:numPr>
          <w:ilvl w:val="0"/>
          <w:numId w:val="15"/>
        </w:numPr>
        <w:rPr>
          <w:ins w:id="209" w:author="Charles Zimmer" w:date="2015-08-09T22:18:00Z"/>
        </w:rPr>
        <w:pPrChange w:id="210" w:author="Charles Zimmer" w:date="2015-08-09T22:18:00Z">
          <w:pPr>
            <w:pStyle w:val="Heading2"/>
          </w:pPr>
        </w:pPrChange>
      </w:pPr>
      <w:ins w:id="211" w:author="Charles Zimmer" w:date="2015-08-09T22:18:00Z">
        <w:r>
          <w:t>Admins</w:t>
        </w:r>
      </w:ins>
      <w:ins w:id="212" w:author="Charles Zimmer" w:date="2015-08-09T22:19:00Z">
        <w:r>
          <w:t xml:space="preserve"> – Admins have full access to create users, </w:t>
        </w:r>
      </w:ins>
      <w:ins w:id="213" w:author="Charles Zimmer" w:date="2015-08-09T22:22:00Z">
        <w:r>
          <w:t>add or update data and submit data to the WQX portal.</w:t>
        </w:r>
      </w:ins>
    </w:p>
    <w:p w14:paraId="74D0C4FE" w14:textId="77777777" w:rsidR="00AF28CF" w:rsidRDefault="00AF28CF">
      <w:pPr>
        <w:pStyle w:val="ListParagraph"/>
        <w:numPr>
          <w:ilvl w:val="0"/>
          <w:numId w:val="15"/>
        </w:numPr>
        <w:rPr>
          <w:ins w:id="214" w:author="Charles Zimmer" w:date="2015-08-09T22:21:00Z"/>
        </w:rPr>
        <w:pPrChange w:id="215" w:author="Charles Zimmer" w:date="2015-08-09T22:18:00Z">
          <w:pPr>
            <w:pStyle w:val="Heading2"/>
          </w:pPr>
        </w:pPrChange>
      </w:pPr>
      <w:ins w:id="216" w:author="Charles Zimmer" w:date="2015-08-09T22:18:00Z">
        <w:r>
          <w:t>Read Only</w:t>
        </w:r>
      </w:ins>
      <w:ins w:id="217" w:author="Charles Zimmer" w:date="2015-08-09T22:21:00Z">
        <w:r>
          <w:t xml:space="preserve"> – Read Only allows user to view data in the system but not add or modify the data.</w:t>
        </w:r>
      </w:ins>
    </w:p>
    <w:p w14:paraId="08222768" w14:textId="77777777" w:rsidR="00AF28CF" w:rsidRDefault="00AF28CF">
      <w:pPr>
        <w:rPr>
          <w:ins w:id="218" w:author="Charles Zimmer" w:date="2015-08-09T22:23:00Z"/>
        </w:rPr>
        <w:pPrChange w:id="219" w:author="Charles Zimmer" w:date="2015-08-09T22:23:00Z">
          <w:pPr>
            <w:pStyle w:val="Heading2"/>
          </w:pPr>
        </w:pPrChange>
      </w:pPr>
      <w:ins w:id="220" w:author="Charles Zimmer" w:date="2015-08-09T22:23:00Z">
        <w:r>
          <w:t>To add or remove a role from a user, follow these steps:</w:t>
        </w:r>
      </w:ins>
    </w:p>
    <w:p w14:paraId="214E803F" w14:textId="77777777" w:rsidR="00AF28CF" w:rsidRDefault="00AF28CF">
      <w:pPr>
        <w:pStyle w:val="ListParagraph"/>
        <w:numPr>
          <w:ilvl w:val="0"/>
          <w:numId w:val="16"/>
        </w:numPr>
        <w:rPr>
          <w:ins w:id="221" w:author="Charles Zimmer" w:date="2015-08-09T22:26:00Z"/>
        </w:rPr>
        <w:pPrChange w:id="222" w:author="Charles Zimmer" w:date="2015-08-09T22:23:00Z">
          <w:pPr>
            <w:pStyle w:val="Heading2"/>
          </w:pPr>
        </w:pPrChange>
      </w:pPr>
      <w:ins w:id="223" w:author="Charles Zimmer" w:date="2015-08-09T22:23:00Z">
        <w:r>
          <w:lastRenderedPageBreak/>
          <w:t>Click Admin &gt; Role Management</w:t>
        </w:r>
      </w:ins>
    </w:p>
    <w:p w14:paraId="5B9AC4F4" w14:textId="77777777" w:rsidR="00AF28CF" w:rsidRDefault="00AF28CF">
      <w:pPr>
        <w:pStyle w:val="ListParagraph"/>
        <w:numPr>
          <w:ilvl w:val="0"/>
          <w:numId w:val="16"/>
        </w:numPr>
        <w:rPr>
          <w:ins w:id="224" w:author="Charles Zimmer" w:date="2015-08-09T22:26:00Z"/>
        </w:rPr>
        <w:pPrChange w:id="225" w:author="Charles Zimmer" w:date="2015-08-09T22:23:00Z">
          <w:pPr>
            <w:pStyle w:val="Heading2"/>
          </w:pPr>
        </w:pPrChange>
      </w:pPr>
      <w:ins w:id="226" w:author="Charles Zimmer" w:date="2015-08-09T22:26:00Z">
        <w:r>
          <w:t xml:space="preserve">Click the Edit </w:t>
        </w:r>
        <w:r w:rsidR="00346F7A">
          <w:t>icon next to the role you wish to add or remove from the user(s).</w:t>
        </w:r>
      </w:ins>
    </w:p>
    <w:p w14:paraId="5B82BD33" w14:textId="77777777" w:rsidR="00346F7A" w:rsidRDefault="00346F7A">
      <w:pPr>
        <w:pStyle w:val="ListParagraph"/>
        <w:numPr>
          <w:ilvl w:val="0"/>
          <w:numId w:val="16"/>
        </w:numPr>
        <w:rPr>
          <w:ins w:id="227" w:author="Charles Zimmer" w:date="2015-08-09T22:29:00Z"/>
        </w:rPr>
        <w:pPrChange w:id="228" w:author="Charles Zimmer" w:date="2015-08-09T22:23:00Z">
          <w:pPr>
            <w:pStyle w:val="Heading2"/>
          </w:pPr>
        </w:pPrChange>
      </w:pPr>
      <w:ins w:id="229" w:author="Charles Zimmer" w:date="2015-08-09T22:28:00Z">
        <w:r>
          <w:t xml:space="preserve">Select the user(s) you wish to add the role to from the Available Users box </w:t>
        </w:r>
      </w:ins>
      <w:ins w:id="230" w:author="Charles Zimmer" w:date="2015-08-09T22:29:00Z">
        <w:r>
          <w:t>or from the Users in Role box.  You can select multiple users by holding down the ctrl key while clicking on them.</w:t>
        </w:r>
      </w:ins>
    </w:p>
    <w:p w14:paraId="41A13155" w14:textId="77777777" w:rsidR="00346F7A" w:rsidRDefault="00346F7A">
      <w:pPr>
        <w:pStyle w:val="ListParagraph"/>
        <w:numPr>
          <w:ilvl w:val="0"/>
          <w:numId w:val="16"/>
        </w:numPr>
        <w:rPr>
          <w:ins w:id="231" w:author="Charles Zimmer" w:date="2015-08-09T22:35:00Z"/>
        </w:rPr>
        <w:pPrChange w:id="232" w:author="Charles Zimmer" w:date="2015-08-09T22:23:00Z">
          <w:pPr>
            <w:pStyle w:val="Heading2"/>
          </w:pPr>
        </w:pPrChange>
      </w:pPr>
      <w:ins w:id="233" w:author="Charles Zimmer" w:date="2015-08-09T22:33:00Z">
        <w:r>
          <w:t xml:space="preserve">Click the middle button that moves the user(s) to the correct spot.  This </w:t>
        </w:r>
      </w:ins>
      <w:ins w:id="234" w:author="Charles Zimmer" w:date="2015-08-09T22:35:00Z">
        <w:r>
          <w:t>would be Add User to Role or Remove User from Role.</w:t>
        </w:r>
      </w:ins>
    </w:p>
    <w:p w14:paraId="5FEE619E" w14:textId="77777777" w:rsidR="00346F7A" w:rsidRDefault="00346F7A">
      <w:pPr>
        <w:pStyle w:val="ListParagraph"/>
        <w:numPr>
          <w:ilvl w:val="0"/>
          <w:numId w:val="16"/>
        </w:numPr>
        <w:rPr>
          <w:ins w:id="235" w:author="Charles Zimmer" w:date="2015-08-09T22:23:00Z"/>
        </w:rPr>
        <w:pPrChange w:id="236" w:author="Charles Zimmer" w:date="2015-08-09T22:23:00Z">
          <w:pPr>
            <w:pStyle w:val="Heading2"/>
          </w:pPr>
        </w:pPrChange>
      </w:pPr>
      <w:ins w:id="237" w:author="Charles Zimmer" w:date="2015-08-09T22:36:00Z">
        <w:r>
          <w:t>Click Save.</w:t>
        </w:r>
      </w:ins>
    </w:p>
    <w:p w14:paraId="5723DF23" w14:textId="77777777" w:rsidR="00AF28CF" w:rsidRDefault="00AF28CF">
      <w:pPr>
        <w:keepNext/>
        <w:rPr>
          <w:ins w:id="238" w:author="Charles Zimmer" w:date="2015-08-09T22:25:00Z"/>
        </w:rPr>
        <w:pPrChange w:id="239" w:author="Charles Zimmer" w:date="2015-08-09T22:25:00Z">
          <w:pPr/>
        </w:pPrChange>
      </w:pPr>
      <w:ins w:id="240" w:author="Charles Zimmer" w:date="2015-08-09T22:25:00Z">
        <w:r>
          <w:rPr>
            <w:noProof/>
          </w:rPr>
          <w:drawing>
            <wp:inline distT="0" distB="0" distL="0" distR="0" wp14:anchorId="33C213BB" wp14:editId="377BC8DF">
              <wp:extent cx="5943600" cy="31673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7380"/>
                      </a:xfrm>
                      <a:prstGeom prst="rect">
                        <a:avLst/>
                      </a:prstGeom>
                    </pic:spPr>
                  </pic:pic>
                </a:graphicData>
              </a:graphic>
            </wp:inline>
          </w:drawing>
        </w:r>
      </w:ins>
    </w:p>
    <w:p w14:paraId="16341B68" w14:textId="77777777" w:rsidR="00AF28CF" w:rsidRDefault="00AF28CF">
      <w:pPr>
        <w:pStyle w:val="Caption"/>
        <w:jc w:val="center"/>
        <w:rPr>
          <w:ins w:id="241" w:author="Charles Zimmer" w:date="2015-08-09T22:25:00Z"/>
        </w:rPr>
        <w:pPrChange w:id="242" w:author="Charles Zimmer" w:date="2015-08-09T22:25:00Z">
          <w:pPr>
            <w:pStyle w:val="Heading2"/>
          </w:pPr>
        </w:pPrChange>
      </w:pPr>
      <w:ins w:id="243" w:author="Charles Zimmer" w:date="2015-08-09T22:25:00Z">
        <w:r>
          <w:t xml:space="preserve">Figure </w:t>
        </w:r>
        <w:r>
          <w:fldChar w:fldCharType="begin"/>
        </w:r>
        <w:r>
          <w:instrText xml:space="preserve"> SEQ Figure \* ARABIC </w:instrText>
        </w:r>
      </w:ins>
      <w:r>
        <w:fldChar w:fldCharType="separate"/>
      </w:r>
      <w:ins w:id="244" w:author="Charles Zimmer" w:date="2015-08-09T23:42:00Z">
        <w:r w:rsidR="0022316E">
          <w:rPr>
            <w:noProof/>
          </w:rPr>
          <w:t>23</w:t>
        </w:r>
      </w:ins>
      <w:ins w:id="245" w:author="Charles Zimmer" w:date="2015-08-09T22:25:00Z">
        <w:r>
          <w:fldChar w:fldCharType="end"/>
        </w:r>
        <w:r>
          <w:t>: Manage Roles screen</w:t>
        </w:r>
      </w:ins>
    </w:p>
    <w:p w14:paraId="680C2884" w14:textId="77777777" w:rsidR="00346F7A" w:rsidRDefault="00346F7A">
      <w:pPr>
        <w:keepNext/>
        <w:rPr>
          <w:ins w:id="246" w:author="Charles Zimmer" w:date="2015-08-09T22:31:00Z"/>
        </w:rPr>
        <w:pPrChange w:id="247" w:author="Charles Zimmer" w:date="2015-08-09T22:31:00Z">
          <w:pPr/>
        </w:pPrChange>
      </w:pPr>
      <w:ins w:id="248" w:author="Charles Zimmer" w:date="2015-08-09T22:32:00Z">
        <w:r>
          <w:rPr>
            <w:noProof/>
          </w:rPr>
          <mc:AlternateContent>
            <mc:Choice Requires="wps">
              <w:drawing>
                <wp:anchor distT="0" distB="0" distL="114300" distR="114300" simplePos="0" relativeHeight="251675648" behindDoc="0" locked="0" layoutInCell="1" allowOverlap="1" wp14:anchorId="7D216051" wp14:editId="04790A4D">
                  <wp:simplePos x="0" y="0"/>
                  <wp:positionH relativeFrom="column">
                    <wp:posOffset>304800</wp:posOffset>
                  </wp:positionH>
                  <wp:positionV relativeFrom="paragraph">
                    <wp:posOffset>1912620</wp:posOffset>
                  </wp:positionV>
                  <wp:extent cx="342900" cy="180975"/>
                  <wp:effectExtent l="0" t="0" r="19050" b="28575"/>
                  <wp:wrapNone/>
                  <wp:docPr id="77" name="Oval 77"/>
                  <wp:cNvGraphicFramePr/>
                  <a:graphic xmlns:a="http://schemas.openxmlformats.org/drawingml/2006/main">
                    <a:graphicData uri="http://schemas.microsoft.com/office/word/2010/wordprocessingShape">
                      <wps:wsp>
                        <wps:cNvSpPr/>
                        <wps:spPr>
                          <a:xfrm>
                            <a:off x="0" y="0"/>
                            <a:ext cx="342900"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F0F91" id="Oval 77" o:spid="_x0000_s1026" style="position:absolute;margin-left:24pt;margin-top:150.6pt;width:27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653120" behindDoc="0" locked="0" layoutInCell="1" allowOverlap="1" wp14:anchorId="50B219DE" wp14:editId="5B9739EE">
                  <wp:simplePos x="0" y="0"/>
                  <wp:positionH relativeFrom="column">
                    <wp:posOffset>1819274</wp:posOffset>
                  </wp:positionH>
                  <wp:positionV relativeFrom="paragraph">
                    <wp:posOffset>1198245</wp:posOffset>
                  </wp:positionV>
                  <wp:extent cx="981075" cy="209550"/>
                  <wp:effectExtent l="0" t="0" r="28575" b="19050"/>
                  <wp:wrapNone/>
                  <wp:docPr id="76" name="Oval 76"/>
                  <wp:cNvGraphicFramePr/>
                  <a:graphic xmlns:a="http://schemas.openxmlformats.org/drawingml/2006/main">
                    <a:graphicData uri="http://schemas.microsoft.com/office/word/2010/wordprocessingShape">
                      <wps:wsp>
                        <wps:cNvSpPr/>
                        <wps:spPr>
                          <a:xfrm>
                            <a:off x="0" y="0"/>
                            <a:ext cx="981075"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EC952" id="Oval 76" o:spid="_x0000_s1026" style="position:absolute;margin-left:143.25pt;margin-top:94.35pt;width:77.25pt;height:1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650048" behindDoc="0" locked="0" layoutInCell="1" allowOverlap="1" wp14:anchorId="0A35F85E" wp14:editId="5385D7BC">
                  <wp:simplePos x="0" y="0"/>
                  <wp:positionH relativeFrom="column">
                    <wp:posOffset>-114300</wp:posOffset>
                  </wp:positionH>
                  <wp:positionV relativeFrom="paragraph">
                    <wp:posOffset>1009650</wp:posOffset>
                  </wp:positionV>
                  <wp:extent cx="762000" cy="200025"/>
                  <wp:effectExtent l="0" t="0" r="19050" b="28575"/>
                  <wp:wrapNone/>
                  <wp:docPr id="75" name="Oval 75"/>
                  <wp:cNvGraphicFramePr/>
                  <a:graphic xmlns:a="http://schemas.openxmlformats.org/drawingml/2006/main">
                    <a:graphicData uri="http://schemas.microsoft.com/office/word/2010/wordprocessingShape">
                      <wps:wsp>
                        <wps:cNvSpPr/>
                        <wps:spPr>
                          <a:xfrm>
                            <a:off x="0" y="0"/>
                            <a:ext cx="7620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6A7DD2" id="Oval 75" o:spid="_x0000_s1026" style="position:absolute;margin-left:-9pt;margin-top:79.5pt;width:60pt;height:15.7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" filled="f" strokecolor="red" strokeweight="2pt"/>
              </w:pict>
            </mc:Fallback>
          </mc:AlternateContent>
        </w:r>
      </w:ins>
      <w:ins w:id="249" w:author="Charles Zimmer" w:date="2015-08-09T22:30:00Z">
        <w:r>
          <w:rPr>
            <w:noProof/>
          </w:rPr>
          <w:drawing>
            <wp:inline distT="0" distB="0" distL="0" distR="0" wp14:anchorId="48791B71" wp14:editId="691EA5AD">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ins>
    </w:p>
    <w:p w14:paraId="357B3196" w14:textId="77777777" w:rsidR="00AF28CF" w:rsidRDefault="00346F7A">
      <w:pPr>
        <w:pStyle w:val="Caption"/>
        <w:jc w:val="center"/>
        <w:rPr>
          <w:ins w:id="250" w:author="Charles Zimmer" w:date="2015-08-09T22:31:00Z"/>
        </w:rPr>
        <w:pPrChange w:id="251" w:author="Charles Zimmer" w:date="2015-08-09T22:31:00Z">
          <w:pPr>
            <w:pStyle w:val="Heading2"/>
          </w:pPr>
        </w:pPrChange>
      </w:pPr>
      <w:ins w:id="252" w:author="Charles Zimmer" w:date="2015-08-09T22:31:00Z">
        <w:r>
          <w:t xml:space="preserve">Figure </w:t>
        </w:r>
        <w:r>
          <w:fldChar w:fldCharType="begin"/>
        </w:r>
        <w:r>
          <w:instrText xml:space="preserve"> SEQ Figure \* ARABIC </w:instrText>
        </w:r>
      </w:ins>
      <w:r>
        <w:fldChar w:fldCharType="separate"/>
      </w:r>
      <w:ins w:id="253" w:author="Charles Zimmer" w:date="2015-08-09T23:42:00Z">
        <w:r w:rsidR="0022316E">
          <w:rPr>
            <w:noProof/>
          </w:rPr>
          <w:t>24</w:t>
        </w:r>
      </w:ins>
      <w:ins w:id="254" w:author="Charles Zimmer" w:date="2015-08-09T22:31:00Z">
        <w:r>
          <w:fldChar w:fldCharType="end"/>
        </w:r>
        <w:r>
          <w:t>: Edit users having role.</w:t>
        </w:r>
      </w:ins>
    </w:p>
    <w:p w14:paraId="522A14F8" w14:textId="77777777" w:rsidR="00346F7A" w:rsidRPr="00346F7A" w:rsidRDefault="00346F7A">
      <w:pPr>
        <w:rPr>
          <w:rPrChange w:id="255" w:author="Charles Zimmer" w:date="2015-08-09T22:31:00Z">
            <w:rPr/>
          </w:rPrChange>
        </w:rPr>
        <w:pPrChange w:id="256" w:author="Charles Zimmer" w:date="2015-08-09T22:31:00Z">
          <w:pPr>
            <w:pStyle w:val="Heading2"/>
          </w:pPr>
        </w:pPrChange>
      </w:pPr>
    </w:p>
    <w:p w14:paraId="337340E4" w14:textId="77777777" w:rsidR="000E3C4B" w:rsidRDefault="000E3C4B" w:rsidP="000E3C4B">
      <w:pPr>
        <w:pStyle w:val="Heading2"/>
        <w:rPr>
          <w:ins w:id="257" w:author="Charles Zimmer" w:date="2015-08-09T22:36:00Z"/>
        </w:rPr>
      </w:pPr>
      <w:bookmarkStart w:id="258" w:name="_Toc426927098"/>
      <w:r>
        <w:t>App Settings</w:t>
      </w:r>
      <w:bookmarkEnd w:id="258"/>
    </w:p>
    <w:p w14:paraId="678D39A7" w14:textId="77777777" w:rsidR="00346F7A" w:rsidRDefault="00346F7A">
      <w:pPr>
        <w:rPr>
          <w:ins w:id="259" w:author="Charles Zimmer" w:date="2015-08-09T22:40:00Z"/>
        </w:rPr>
        <w:pPrChange w:id="260" w:author="Charles Zimmer" w:date="2015-08-09T22:36:00Z">
          <w:pPr>
            <w:pStyle w:val="Heading2"/>
          </w:pPr>
        </w:pPrChange>
      </w:pPr>
      <w:ins w:id="261" w:author="Charles Zimmer" w:date="2015-08-09T22:36:00Z">
        <w:r>
          <w:t xml:space="preserve">App Settings allows you to modify the application’s settings.  These include </w:t>
        </w:r>
      </w:ins>
      <w:ins w:id="262" w:author="Charles Zimmer" w:date="2015-08-09T22:37:00Z">
        <w:r w:rsidR="006D17FD">
          <w:t xml:space="preserve">the application path for the public, submission settings for WQX and email settings.  These should only be changed by </w:t>
        </w:r>
      </w:ins>
      <w:ins w:id="263" w:author="Charles Zimmer" w:date="2015-08-09T22:38:00Z">
        <w:r w:rsidR="006D17FD">
          <w:t>appropriate administrator.</w:t>
        </w:r>
      </w:ins>
    </w:p>
    <w:p w14:paraId="2FE998CE" w14:textId="77777777" w:rsidR="006D17FD" w:rsidRDefault="006D17FD">
      <w:pPr>
        <w:rPr>
          <w:ins w:id="264" w:author="Charles Zimmer" w:date="2015-08-09T22:40:00Z"/>
        </w:rPr>
        <w:pPrChange w:id="265" w:author="Charles Zimmer" w:date="2015-08-09T22:36:00Z">
          <w:pPr>
            <w:pStyle w:val="Heading2"/>
          </w:pPr>
        </w:pPrChange>
      </w:pPr>
      <w:ins w:id="266" w:author="Charles Zimmer" w:date="2015-08-09T22:40:00Z">
        <w:r>
          <w:t>To change a setting:</w:t>
        </w:r>
      </w:ins>
    </w:p>
    <w:p w14:paraId="2F97E836" w14:textId="77777777" w:rsidR="006D17FD" w:rsidRDefault="006D17FD">
      <w:pPr>
        <w:pStyle w:val="ListParagraph"/>
        <w:numPr>
          <w:ilvl w:val="0"/>
          <w:numId w:val="17"/>
        </w:numPr>
        <w:rPr>
          <w:ins w:id="267" w:author="Charles Zimmer" w:date="2015-08-09T22:41:00Z"/>
        </w:rPr>
        <w:pPrChange w:id="268" w:author="Charles Zimmer" w:date="2015-08-09T22:40:00Z">
          <w:pPr>
            <w:pStyle w:val="Heading2"/>
          </w:pPr>
        </w:pPrChange>
      </w:pPr>
      <w:ins w:id="269" w:author="Charles Zimmer" w:date="2015-08-09T22:40:00Z">
        <w:r>
          <w:t>Click Admin&gt;App Settings.</w:t>
        </w:r>
      </w:ins>
    </w:p>
    <w:p w14:paraId="71B41D21" w14:textId="77777777" w:rsidR="006D17FD" w:rsidRDefault="006D17FD">
      <w:pPr>
        <w:pStyle w:val="ListParagraph"/>
        <w:numPr>
          <w:ilvl w:val="0"/>
          <w:numId w:val="17"/>
        </w:numPr>
        <w:rPr>
          <w:ins w:id="270" w:author="Charles Zimmer" w:date="2015-08-09T22:41:00Z"/>
        </w:rPr>
        <w:pPrChange w:id="271" w:author="Charles Zimmer" w:date="2015-08-09T22:40:00Z">
          <w:pPr>
            <w:pStyle w:val="Heading2"/>
          </w:pPr>
        </w:pPrChange>
      </w:pPr>
      <w:ins w:id="272" w:author="Charles Zimmer" w:date="2015-08-09T22:41:00Z">
        <w:r>
          <w:t>Click Edit next to the setting to be changed.</w:t>
        </w:r>
      </w:ins>
    </w:p>
    <w:p w14:paraId="25CE8010" w14:textId="77777777" w:rsidR="006D17FD" w:rsidRDefault="006D17FD">
      <w:pPr>
        <w:pStyle w:val="ListParagraph"/>
        <w:numPr>
          <w:ilvl w:val="0"/>
          <w:numId w:val="17"/>
        </w:numPr>
        <w:rPr>
          <w:ins w:id="273" w:author="Charles Zimmer" w:date="2015-08-09T22:41:00Z"/>
        </w:rPr>
        <w:pPrChange w:id="274" w:author="Charles Zimmer" w:date="2015-08-09T22:40:00Z">
          <w:pPr>
            <w:pStyle w:val="Heading2"/>
          </w:pPr>
        </w:pPrChange>
      </w:pPr>
      <w:ins w:id="275" w:author="Charles Zimmer" w:date="2015-08-09T22:41:00Z">
        <w:r>
          <w:t>Update the value</w:t>
        </w:r>
      </w:ins>
      <w:ins w:id="276" w:author="Charles Zimmer" w:date="2015-08-09T22:46:00Z">
        <w:r>
          <w:t>.  The Name and ID should not need to be changed.</w:t>
        </w:r>
      </w:ins>
    </w:p>
    <w:p w14:paraId="7E13B010" w14:textId="77777777" w:rsidR="006D17FD" w:rsidRDefault="006D17FD">
      <w:pPr>
        <w:pStyle w:val="ListParagraph"/>
        <w:numPr>
          <w:ilvl w:val="0"/>
          <w:numId w:val="17"/>
        </w:numPr>
        <w:rPr>
          <w:ins w:id="277" w:author="Charles Zimmer" w:date="2015-08-09T22:41:00Z"/>
        </w:rPr>
        <w:pPrChange w:id="278" w:author="Charles Zimmer" w:date="2015-08-09T22:40:00Z">
          <w:pPr>
            <w:pStyle w:val="Heading2"/>
          </w:pPr>
        </w:pPrChange>
      </w:pPr>
      <w:ins w:id="279" w:author="Charles Zimmer" w:date="2015-08-09T22:41:00Z">
        <w:r>
          <w:t>Click Update</w:t>
        </w:r>
      </w:ins>
    </w:p>
    <w:p w14:paraId="5456563D" w14:textId="77777777" w:rsidR="006D17FD" w:rsidRDefault="008B02FF">
      <w:pPr>
        <w:keepNext/>
        <w:rPr>
          <w:ins w:id="280" w:author="Charles Zimmer" w:date="2015-08-09T22:44:00Z"/>
        </w:rPr>
        <w:pPrChange w:id="281" w:author="Charles Zimmer" w:date="2015-08-09T22:44:00Z">
          <w:pPr/>
        </w:pPrChange>
      </w:pPr>
      <w:ins w:id="282" w:author="Charles Zimmer" w:date="2015-08-09T22:47:00Z">
        <w:r>
          <w:rPr>
            <w:noProof/>
          </w:rPr>
          <mc:AlternateContent>
            <mc:Choice Requires="wps">
              <w:drawing>
                <wp:anchor distT="0" distB="0" distL="114300" distR="114300" simplePos="0" relativeHeight="251659264" behindDoc="0" locked="0" layoutInCell="1" allowOverlap="1" wp14:anchorId="6393B6EC" wp14:editId="34DD6250">
                  <wp:simplePos x="0" y="0"/>
                  <wp:positionH relativeFrom="column">
                    <wp:posOffset>133350</wp:posOffset>
                  </wp:positionH>
                  <wp:positionV relativeFrom="paragraph">
                    <wp:posOffset>1942466</wp:posOffset>
                  </wp:positionV>
                  <wp:extent cx="304800" cy="171450"/>
                  <wp:effectExtent l="0" t="0" r="19050" b="19050"/>
                  <wp:wrapNone/>
                  <wp:docPr id="80" name="Oval 80"/>
                  <wp:cNvGraphicFramePr/>
                  <a:graphic xmlns:a="http://schemas.openxmlformats.org/drawingml/2006/main">
                    <a:graphicData uri="http://schemas.microsoft.com/office/word/2010/wordprocessingShape">
                      <wps:wsp>
                        <wps:cNvSpPr/>
                        <wps:spPr>
                          <a:xfrm>
                            <a:off x="0" y="0"/>
                            <a:ext cx="30480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58C3E" id="Oval 80" o:spid="_x0000_s1026" style="position:absolute;margin-left:10.5pt;margin-top:152.95pt;width:24pt;height: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" filled="f" strokecolor="red" strokeweight="2pt"/>
              </w:pict>
            </mc:Fallback>
          </mc:AlternateContent>
        </w:r>
      </w:ins>
      <w:ins w:id="283" w:author="Charles Zimmer" w:date="2015-08-09T22:42:00Z">
        <w:r w:rsidR="006D17FD">
          <w:rPr>
            <w:noProof/>
          </w:rPr>
          <w:drawing>
            <wp:inline distT="0" distB="0" distL="0" distR="0" wp14:anchorId="2C116417" wp14:editId="323995B5">
              <wp:extent cx="5943600" cy="3167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7380"/>
                      </a:xfrm>
                      <a:prstGeom prst="rect">
                        <a:avLst/>
                      </a:prstGeom>
                    </pic:spPr>
                  </pic:pic>
                </a:graphicData>
              </a:graphic>
            </wp:inline>
          </w:drawing>
        </w:r>
      </w:ins>
    </w:p>
    <w:p w14:paraId="0F3748E4" w14:textId="77777777" w:rsidR="006D17FD" w:rsidRDefault="006D17FD">
      <w:pPr>
        <w:pStyle w:val="Caption"/>
        <w:jc w:val="center"/>
        <w:rPr>
          <w:ins w:id="284" w:author="Charles Zimmer" w:date="2015-08-09T22:44:00Z"/>
        </w:rPr>
        <w:pPrChange w:id="285" w:author="Charles Zimmer" w:date="2015-08-09T22:44:00Z">
          <w:pPr>
            <w:pStyle w:val="Heading2"/>
          </w:pPr>
        </w:pPrChange>
      </w:pPr>
      <w:ins w:id="286" w:author="Charles Zimmer" w:date="2015-08-09T22:44:00Z">
        <w:r>
          <w:t xml:space="preserve">Figure </w:t>
        </w:r>
        <w:r>
          <w:fldChar w:fldCharType="begin"/>
        </w:r>
        <w:r>
          <w:instrText xml:space="preserve"> SEQ Figure \* ARABIC </w:instrText>
        </w:r>
      </w:ins>
      <w:r>
        <w:fldChar w:fldCharType="separate"/>
      </w:r>
      <w:ins w:id="287" w:author="Charles Zimmer" w:date="2015-08-09T23:42:00Z">
        <w:r w:rsidR="0022316E">
          <w:rPr>
            <w:noProof/>
          </w:rPr>
          <w:t>25</w:t>
        </w:r>
      </w:ins>
      <w:ins w:id="288" w:author="Charles Zimmer" w:date="2015-08-09T22:44:00Z">
        <w:r>
          <w:fldChar w:fldCharType="end"/>
        </w:r>
        <w:r>
          <w:t>: Application Settings screen</w:t>
        </w:r>
      </w:ins>
    </w:p>
    <w:p w14:paraId="56F4076D" w14:textId="77777777" w:rsidR="006D17FD" w:rsidRDefault="008B02FF">
      <w:pPr>
        <w:keepNext/>
        <w:rPr>
          <w:ins w:id="289" w:author="Charles Zimmer" w:date="2015-08-09T22:45:00Z"/>
        </w:rPr>
        <w:pPrChange w:id="290" w:author="Charles Zimmer" w:date="2015-08-09T22:45:00Z">
          <w:pPr/>
        </w:pPrChange>
      </w:pPr>
      <w:ins w:id="291" w:author="Charles Zimmer" w:date="2015-08-09T22:47:00Z">
        <w:r>
          <w:rPr>
            <w:noProof/>
          </w:rPr>
          <w:lastRenderedPageBreak/>
          <mc:AlternateContent>
            <mc:Choice Requires="wps">
              <w:drawing>
                <wp:anchor distT="0" distB="0" distL="114300" distR="114300" simplePos="0" relativeHeight="251676672" behindDoc="0" locked="0" layoutInCell="1" allowOverlap="1" wp14:anchorId="04FCC1DC" wp14:editId="6FA5D86E">
                  <wp:simplePos x="0" y="0"/>
                  <wp:positionH relativeFrom="column">
                    <wp:posOffset>161925</wp:posOffset>
                  </wp:positionH>
                  <wp:positionV relativeFrom="paragraph">
                    <wp:posOffset>1962150</wp:posOffset>
                  </wp:positionV>
                  <wp:extent cx="295275" cy="161925"/>
                  <wp:effectExtent l="0" t="0" r="28575" b="28575"/>
                  <wp:wrapNone/>
                  <wp:docPr id="82" name="Oval 82"/>
                  <wp:cNvGraphicFramePr/>
                  <a:graphic xmlns:a="http://schemas.openxmlformats.org/drawingml/2006/main">
                    <a:graphicData uri="http://schemas.microsoft.com/office/word/2010/wordprocessingShape">
                      <wps:wsp>
                        <wps:cNvSpPr/>
                        <wps:spPr>
                          <a:xfrm>
                            <a:off x="0" y="0"/>
                            <a:ext cx="29527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FCD3AC" id="Oval 82" o:spid="_x0000_s1026" style="position:absolute;margin-left:12.75pt;margin-top:154.5pt;width:23.25pt;height:1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664384" behindDoc="0" locked="0" layoutInCell="1" allowOverlap="1" wp14:anchorId="69EE9030" wp14:editId="001E6DDD">
                  <wp:simplePos x="0" y="0"/>
                  <wp:positionH relativeFrom="column">
                    <wp:posOffset>2419350</wp:posOffset>
                  </wp:positionH>
                  <wp:positionV relativeFrom="paragraph">
                    <wp:posOffset>1952625</wp:posOffset>
                  </wp:positionV>
                  <wp:extent cx="762000" cy="200025"/>
                  <wp:effectExtent l="0" t="0" r="19050" b="28575"/>
                  <wp:wrapNone/>
                  <wp:docPr id="81" name="Oval 81"/>
                  <wp:cNvGraphicFramePr/>
                  <a:graphic xmlns:a="http://schemas.openxmlformats.org/drawingml/2006/main">
                    <a:graphicData uri="http://schemas.microsoft.com/office/word/2010/wordprocessingShape">
                      <wps:wsp>
                        <wps:cNvSpPr/>
                        <wps:spPr>
                          <a:xfrm>
                            <a:off x="0" y="0"/>
                            <a:ext cx="7620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1CB6F0" id="Oval 81" o:spid="_x0000_s1026" style="position:absolute;margin-left:190.5pt;margin-top:153.75pt;width:60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" filled="f" strokecolor="red" strokeweight="2pt"/>
              </w:pict>
            </mc:Fallback>
          </mc:AlternateContent>
        </w:r>
      </w:ins>
      <w:ins w:id="292" w:author="Charles Zimmer" w:date="2015-08-09T22:45:00Z">
        <w:r w:rsidR="006D17FD">
          <w:rPr>
            <w:noProof/>
          </w:rPr>
          <w:drawing>
            <wp:inline distT="0" distB="0" distL="0" distR="0" wp14:anchorId="627A6198" wp14:editId="0BFF021A">
              <wp:extent cx="5943600" cy="3167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7380"/>
                      </a:xfrm>
                      <a:prstGeom prst="rect">
                        <a:avLst/>
                      </a:prstGeom>
                    </pic:spPr>
                  </pic:pic>
                </a:graphicData>
              </a:graphic>
            </wp:inline>
          </w:drawing>
        </w:r>
      </w:ins>
    </w:p>
    <w:p w14:paraId="6ACDCE11" w14:textId="77777777" w:rsidR="006D17FD" w:rsidRPr="006D17FD" w:rsidRDefault="006D17FD">
      <w:pPr>
        <w:pStyle w:val="Caption"/>
        <w:jc w:val="center"/>
        <w:rPr>
          <w:rPrChange w:id="293" w:author="Charles Zimmer" w:date="2015-08-09T22:44:00Z">
            <w:rPr/>
          </w:rPrChange>
        </w:rPr>
        <w:pPrChange w:id="294" w:author="Charles Zimmer" w:date="2015-08-09T22:45:00Z">
          <w:pPr>
            <w:pStyle w:val="Heading2"/>
          </w:pPr>
        </w:pPrChange>
      </w:pPr>
      <w:ins w:id="295" w:author="Charles Zimmer" w:date="2015-08-09T22:45:00Z">
        <w:r>
          <w:t xml:space="preserve">Figure </w:t>
        </w:r>
        <w:r>
          <w:fldChar w:fldCharType="begin"/>
        </w:r>
        <w:r>
          <w:instrText xml:space="preserve"> SEQ Figure \* ARABIC </w:instrText>
        </w:r>
      </w:ins>
      <w:r>
        <w:fldChar w:fldCharType="separate"/>
      </w:r>
      <w:ins w:id="296" w:author="Charles Zimmer" w:date="2015-08-09T23:42:00Z">
        <w:r w:rsidR="0022316E">
          <w:rPr>
            <w:noProof/>
          </w:rPr>
          <w:t>26</w:t>
        </w:r>
      </w:ins>
      <w:ins w:id="297" w:author="Charles Zimmer" w:date="2015-08-09T22:45:00Z">
        <w:r>
          <w:fldChar w:fldCharType="end"/>
        </w:r>
        <w:r>
          <w:t>: Application Settings Edit Screen</w:t>
        </w:r>
      </w:ins>
    </w:p>
    <w:p w14:paraId="74674A79" w14:textId="77777777" w:rsidR="000E3C4B" w:rsidRDefault="000E3C4B" w:rsidP="000E3C4B">
      <w:pPr>
        <w:pStyle w:val="Heading2"/>
        <w:rPr>
          <w:ins w:id="298" w:author="Charles Zimmer" w:date="2015-08-09T22:50:00Z"/>
        </w:rPr>
      </w:pPr>
      <w:bookmarkStart w:id="299" w:name="_Toc426927099"/>
      <w:r>
        <w:t>WQX Management</w:t>
      </w:r>
      <w:bookmarkEnd w:id="299"/>
    </w:p>
    <w:p w14:paraId="0C636427" w14:textId="1996CD4D" w:rsidR="000572A9" w:rsidRDefault="000572A9">
      <w:pPr>
        <w:rPr>
          <w:ins w:id="300" w:author="Charles Zimmer" w:date="2015-08-09T22:57:00Z"/>
        </w:rPr>
        <w:pPrChange w:id="301" w:author="Charles Zimmer" w:date="2015-08-09T22:50:00Z">
          <w:pPr>
            <w:pStyle w:val="Heading2"/>
          </w:pPr>
        </w:pPrChange>
      </w:pPr>
      <w:ins w:id="302" w:author="Charles Zimmer" w:date="2015-08-09T22:51:00Z">
        <w:r>
          <w:t xml:space="preserve">WQX Management screen allows an administrator to submit records to WQX and check on the status of previously submitted records.  If the submit service becomes stuck, it also allows you to reset the service.  When you start the </w:t>
        </w:r>
      </w:ins>
      <w:ins w:id="303" w:author="Charles Zimmer" w:date="2015-08-09T22:55:00Z">
        <w:r>
          <w:t xml:space="preserve">submission, you should wait for it to complete to ensure you get your results back.  This may take a long time.  If the service is interrupted, click </w:t>
        </w:r>
      </w:ins>
      <w:ins w:id="304" w:author="Charles Zimmer" w:date="2015-08-09T22:56:00Z">
        <w:r>
          <w:t xml:space="preserve">Reset Service to enable it to be run </w:t>
        </w:r>
      </w:ins>
      <w:ins w:id="305" w:author="Charles Zimmer" w:date="2015-08-09T22:57:00Z">
        <w:r>
          <w:t>again</w:t>
        </w:r>
      </w:ins>
      <w:ins w:id="306" w:author="Charles Zimmer" w:date="2015-08-09T22:56:00Z">
        <w:r>
          <w:t>.</w:t>
        </w:r>
      </w:ins>
    </w:p>
    <w:p w14:paraId="0CB2D2DA" w14:textId="1B1785F3" w:rsidR="0030629E" w:rsidRDefault="0030629E">
      <w:pPr>
        <w:rPr>
          <w:ins w:id="307" w:author="Charles Zimmer" w:date="2015-08-09T23:03:00Z"/>
        </w:rPr>
        <w:pPrChange w:id="308" w:author="Charles Zimmer" w:date="2015-08-09T22:50:00Z">
          <w:pPr>
            <w:pStyle w:val="Heading2"/>
          </w:pPr>
        </w:pPrChange>
      </w:pPr>
      <w:ins w:id="309" w:author="Charles Zimmer" w:date="2015-08-09T22:57:00Z">
        <w:r>
          <w:t xml:space="preserve">Listed at the bottom of the page is all of the previous submissions that have completed.  They </w:t>
        </w:r>
      </w:ins>
      <w:ins w:id="310" w:author="Charles Zimmer" w:date="2015-08-09T22:58:00Z">
        <w:r>
          <w:t xml:space="preserve">will have a status of Completed meaning the WQX portal received and recorded the data or Failed meaning the WQX portal was not able to record the data.  </w:t>
        </w:r>
      </w:ins>
      <w:ins w:id="311" w:author="Charles Zimmer" w:date="2015-08-09T22:59:00Z">
        <w:r>
          <w:t xml:space="preserve">Clicking the </w:t>
        </w:r>
      </w:ins>
      <w:ins w:id="312" w:author="Charles Zimmer" w:date="2015-08-09T23:01:00Z">
        <w:r>
          <w:t>View File link will allow you to download the XML file returned from the WQX portal which will contain any error messages explaining why the submission failed.</w:t>
        </w:r>
      </w:ins>
    </w:p>
    <w:p w14:paraId="1442A47D" w14:textId="514C0989" w:rsidR="0030629E" w:rsidRDefault="0030629E">
      <w:pPr>
        <w:rPr>
          <w:ins w:id="313" w:author="Charles Zimmer" w:date="2015-08-09T23:01:00Z"/>
        </w:rPr>
        <w:pPrChange w:id="314" w:author="Charles Zimmer" w:date="2015-08-09T22:50:00Z">
          <w:pPr>
            <w:pStyle w:val="Heading2"/>
          </w:pPr>
        </w:pPrChange>
      </w:pPr>
      <w:ins w:id="315" w:author="Charles Zimmer" w:date="2015-08-09T23:03:00Z">
        <w:r>
          <w:t xml:space="preserve">Select Submit </w:t>
        </w:r>
      </w:ins>
      <w:ins w:id="316" w:author="Charles Zimmer" w:date="2015-08-09T23:07:00Z">
        <w:r>
          <w:t>A</w:t>
        </w:r>
      </w:ins>
      <w:ins w:id="317" w:author="Charles Zimmer" w:date="2015-08-09T23:03:00Z">
        <w:r>
          <w:t xml:space="preserve">s Individual </w:t>
        </w:r>
      </w:ins>
      <w:ins w:id="318" w:author="Charles Zimmer" w:date="2015-08-09T23:04:00Z">
        <w:r>
          <w:t>Records</w:t>
        </w:r>
      </w:ins>
      <w:ins w:id="319" w:author="Charles Zimmer" w:date="2015-08-09T23:03:00Z">
        <w:r>
          <w:t xml:space="preserve"> to submit each record individually.  </w:t>
        </w:r>
      </w:ins>
      <w:ins w:id="320" w:author="Charles Zimmer" w:date="2015-08-09T23:08:00Z">
        <w:r w:rsidR="00FB45D1">
          <w:t>Alternately</w:t>
        </w:r>
      </w:ins>
      <w:ins w:id="321" w:author="Charles Zimmer" w:date="2015-08-09T23:03:00Z">
        <w:r>
          <w:t xml:space="preserve">, you can select </w:t>
        </w:r>
      </w:ins>
      <w:ins w:id="322" w:author="Charles Zimmer" w:date="2015-08-09T23:05:00Z">
        <w:r>
          <w:t>Submit As One File</w:t>
        </w:r>
      </w:ins>
      <w:ins w:id="323" w:author="Charles Zimmer" w:date="2015-08-09T23:06:00Z">
        <w:r>
          <w:t xml:space="preserve"> to have all records submitted in a single batch.  The Submit As Individual Records can be used to </w:t>
        </w:r>
      </w:ins>
      <w:ins w:id="324" w:author="Charles Zimmer" w:date="2015-08-09T23:07:00Z">
        <w:r>
          <w:t xml:space="preserve">troubleshoot </w:t>
        </w:r>
      </w:ins>
      <w:ins w:id="325" w:author="Charles Zimmer" w:date="2015-08-09T23:08:00Z">
        <w:r w:rsidR="00FB45D1">
          <w:t>data errors.</w:t>
        </w:r>
      </w:ins>
    </w:p>
    <w:p w14:paraId="7DACB6E4" w14:textId="77777777" w:rsidR="00FB45D1" w:rsidRDefault="0030629E">
      <w:pPr>
        <w:keepNext/>
        <w:rPr>
          <w:ins w:id="326" w:author="Charles Zimmer" w:date="2015-08-09T23:09:00Z"/>
        </w:rPr>
        <w:pPrChange w:id="327" w:author="Charles Zimmer" w:date="2015-08-09T23:09:00Z">
          <w:pPr/>
        </w:pPrChange>
      </w:pPr>
      <w:ins w:id="328" w:author="Charles Zimmer" w:date="2015-08-09T23:03:00Z">
        <w:r>
          <w:rPr>
            <w:noProof/>
          </w:rPr>
          <w:lastRenderedPageBreak/>
          <w:drawing>
            <wp:inline distT="0" distB="0" distL="0" distR="0" wp14:anchorId="4FFAF8FA" wp14:editId="00213032">
              <wp:extent cx="5943600" cy="31673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7380"/>
                      </a:xfrm>
                      <a:prstGeom prst="rect">
                        <a:avLst/>
                      </a:prstGeom>
                    </pic:spPr>
                  </pic:pic>
                </a:graphicData>
              </a:graphic>
            </wp:inline>
          </w:drawing>
        </w:r>
      </w:ins>
    </w:p>
    <w:p w14:paraId="707A8621" w14:textId="6D6287CE" w:rsidR="0030629E" w:rsidRPr="000572A9" w:rsidRDefault="00FB45D1">
      <w:pPr>
        <w:pStyle w:val="Caption"/>
        <w:jc w:val="center"/>
        <w:rPr>
          <w:rPrChange w:id="329" w:author="Charles Zimmer" w:date="2015-08-09T22:50:00Z">
            <w:rPr/>
          </w:rPrChange>
        </w:rPr>
        <w:pPrChange w:id="330" w:author="Charles Zimmer" w:date="2015-08-09T23:09:00Z">
          <w:pPr>
            <w:pStyle w:val="Heading2"/>
          </w:pPr>
        </w:pPrChange>
      </w:pPr>
      <w:ins w:id="331" w:author="Charles Zimmer" w:date="2015-08-09T23:09:00Z">
        <w:r>
          <w:t xml:space="preserve">Figure </w:t>
        </w:r>
        <w:r>
          <w:fldChar w:fldCharType="begin"/>
        </w:r>
        <w:r>
          <w:instrText xml:space="preserve"> SEQ Figure \* ARABIC </w:instrText>
        </w:r>
      </w:ins>
      <w:r>
        <w:fldChar w:fldCharType="separate"/>
      </w:r>
      <w:ins w:id="332" w:author="Charles Zimmer" w:date="2015-08-09T23:42:00Z">
        <w:r w:rsidR="0022316E">
          <w:rPr>
            <w:noProof/>
          </w:rPr>
          <w:t>27</w:t>
        </w:r>
      </w:ins>
      <w:ins w:id="333" w:author="Charles Zimmer" w:date="2015-08-09T23:09:00Z">
        <w:r>
          <w:fldChar w:fldCharType="end"/>
        </w:r>
        <w:r>
          <w:t>: WQX Submission Screen</w:t>
        </w:r>
      </w:ins>
    </w:p>
    <w:p w14:paraId="39A0FE2A" w14:textId="3C3F58E1" w:rsidR="00AA132C" w:rsidRDefault="00AA132C" w:rsidP="00EC0CBC">
      <w:pPr>
        <w:pStyle w:val="Heading2"/>
      </w:pPr>
      <w:bookmarkStart w:id="334" w:name="_Toc426927100"/>
      <w:r>
        <w:t xml:space="preserve">Org </w:t>
      </w:r>
      <w:ins w:id="335" w:author="Charles Zimmer" w:date="2015-08-09T23:23:00Z">
        <w:r w:rsidR="00176E43">
          <w:t xml:space="preserve">Characteristic </w:t>
        </w:r>
      </w:ins>
      <w:r>
        <w:t>Settings</w:t>
      </w:r>
      <w:bookmarkEnd w:id="334"/>
    </w:p>
    <w:p w14:paraId="704374FC" w14:textId="12636598" w:rsidR="00AA132C" w:rsidRPr="00EC0CBC" w:rsidDel="00FB45D1" w:rsidRDefault="00AA132C" w:rsidP="00AA132C">
      <w:pPr>
        <w:rPr>
          <w:del w:id="336" w:author="Charles Zimmer" w:date="2015-08-09T23:23:00Z"/>
          <w:highlight w:val="yellow"/>
        </w:rPr>
      </w:pPr>
      <w:del w:id="337" w:author="Charles Zimmer" w:date="2015-08-09T23:23:00Z">
        <w:r w:rsidDel="00FB45D1">
          <w:delText xml:space="preserve"> </w:delText>
        </w:r>
        <w:r w:rsidRPr="00EC0CBC" w:rsidDel="00FB45D1">
          <w:rPr>
            <w:highlight w:val="yellow"/>
          </w:rPr>
          <w:delText>– Need to add link in Site.</w:delText>
        </w:r>
      </w:del>
    </w:p>
    <w:p w14:paraId="66EBDEAE" w14:textId="284BC346" w:rsidR="00AA132C" w:rsidRDefault="00AA132C" w:rsidP="00AA132C">
      <w:pPr>
        <w:rPr>
          <w:ins w:id="338" w:author="Charles Zimmer" w:date="2015-08-09T23:35:00Z"/>
        </w:rPr>
      </w:pPr>
      <w:del w:id="339" w:author="Charles Zimmer" w:date="2015-08-09T23:24:00Z">
        <w:r w:rsidRPr="00EC0CBC" w:rsidDel="00176E43">
          <w:rPr>
            <w:highlight w:val="yellow"/>
          </w:rPr>
          <w:delText>This is to setup characteristics for an org for manual data loading.</w:delText>
        </w:r>
      </w:del>
      <w:ins w:id="340" w:author="Charles Zimmer" w:date="2015-08-09T23:24:00Z">
        <w:r w:rsidR="00176E43">
          <w:t xml:space="preserve">Org Characteristic Settings are used to select which Characteristics an organization can record data for.  This is only used for manually entered data, not for </w:t>
        </w:r>
      </w:ins>
      <w:ins w:id="341" w:author="Charles Zimmer" w:date="2015-08-09T23:28:00Z">
        <w:r w:rsidR="00176E43">
          <w:t>data being uploaded via spreadsheet.</w:t>
        </w:r>
      </w:ins>
    </w:p>
    <w:p w14:paraId="0300750E" w14:textId="682D4E15" w:rsidR="0022316E" w:rsidRDefault="0022316E" w:rsidP="00AA132C">
      <w:pPr>
        <w:rPr>
          <w:ins w:id="342" w:author="Charles Zimmer" w:date="2015-08-09T23:35:00Z"/>
        </w:rPr>
      </w:pPr>
      <w:ins w:id="343" w:author="Charles Zimmer" w:date="2015-08-09T23:35:00Z">
        <w:r>
          <w:t>The process for adding a Characteristic to an Org is:</w:t>
        </w:r>
      </w:ins>
    </w:p>
    <w:p w14:paraId="439740C0" w14:textId="55D130C9" w:rsidR="0022316E" w:rsidRDefault="0022316E">
      <w:pPr>
        <w:pStyle w:val="ListParagraph"/>
        <w:numPr>
          <w:ilvl w:val="0"/>
          <w:numId w:val="18"/>
        </w:numPr>
        <w:rPr>
          <w:ins w:id="344" w:author="Charles Zimmer" w:date="2015-08-09T23:35:00Z"/>
        </w:rPr>
        <w:pPrChange w:id="345" w:author="Charles Zimmer" w:date="2015-08-09T23:35:00Z">
          <w:pPr/>
        </w:pPrChange>
      </w:pPr>
      <w:ins w:id="346" w:author="Charles Zimmer" w:date="2015-08-09T23:35:00Z">
        <w:r>
          <w:t>Click Admin &gt;Org Characteristic Settings</w:t>
        </w:r>
      </w:ins>
    </w:p>
    <w:p w14:paraId="63CD4B5E" w14:textId="3D62A9B2" w:rsidR="0022316E" w:rsidRDefault="0022316E">
      <w:pPr>
        <w:pStyle w:val="ListParagraph"/>
        <w:numPr>
          <w:ilvl w:val="0"/>
          <w:numId w:val="18"/>
        </w:numPr>
        <w:rPr>
          <w:ins w:id="347" w:author="Charles Zimmer" w:date="2015-08-09T23:36:00Z"/>
        </w:rPr>
        <w:pPrChange w:id="348" w:author="Charles Zimmer" w:date="2015-08-09T23:35:00Z">
          <w:pPr/>
        </w:pPrChange>
      </w:pPr>
      <w:ins w:id="349" w:author="Charles Zimmer" w:date="2015-08-09T23:36:00Z">
        <w:r>
          <w:t>Choose Edit Characteristics List radio button.  This will automatically update the screen to provide a list of all current Characteristics for this org and a drop down to add a new Characteristic.</w:t>
        </w:r>
      </w:ins>
    </w:p>
    <w:p w14:paraId="27E954B0" w14:textId="7439CF34" w:rsidR="0022316E" w:rsidRDefault="0022316E">
      <w:pPr>
        <w:pStyle w:val="ListParagraph"/>
        <w:numPr>
          <w:ilvl w:val="0"/>
          <w:numId w:val="18"/>
        </w:numPr>
        <w:rPr>
          <w:ins w:id="350" w:author="Charles Zimmer" w:date="2015-08-09T23:39:00Z"/>
        </w:rPr>
        <w:pPrChange w:id="351" w:author="Charles Zimmer" w:date="2015-08-09T23:35:00Z">
          <w:pPr/>
        </w:pPrChange>
      </w:pPr>
      <w:ins w:id="352" w:author="Charles Zimmer" w:date="2015-08-09T23:38:00Z">
        <w:r>
          <w:t xml:space="preserve">Select the desired characteristic from </w:t>
        </w:r>
      </w:ins>
      <w:ins w:id="353" w:author="Charles Zimmer" w:date="2015-08-09T23:39:00Z">
        <w:r>
          <w:t>the</w:t>
        </w:r>
      </w:ins>
      <w:ins w:id="354" w:author="Charles Zimmer" w:date="2015-08-09T23:38:00Z">
        <w:r>
          <w:t xml:space="preserve"> </w:t>
        </w:r>
      </w:ins>
      <w:ins w:id="355" w:author="Charles Zimmer" w:date="2015-08-09T23:39:00Z">
        <w:r>
          <w:t>drop down</w:t>
        </w:r>
      </w:ins>
      <w:ins w:id="356" w:author="Charles Zimmer" w:date="2015-08-09T23:40:00Z">
        <w:r>
          <w:t xml:space="preserve"> and click Add Characteristic to add that characteristic to the org. </w:t>
        </w:r>
      </w:ins>
    </w:p>
    <w:p w14:paraId="20BF7730" w14:textId="77777777" w:rsidR="0022316E" w:rsidRDefault="0022316E">
      <w:pPr>
        <w:keepNext/>
        <w:rPr>
          <w:ins w:id="357" w:author="Charles Zimmer" w:date="2015-08-09T23:41:00Z"/>
        </w:rPr>
        <w:pPrChange w:id="358" w:author="Charles Zimmer" w:date="2015-08-09T23:41:00Z">
          <w:pPr/>
        </w:pPrChange>
      </w:pPr>
      <w:ins w:id="359" w:author="Charles Zimmer" w:date="2015-08-09T23:39:00Z">
        <w:r>
          <w:rPr>
            <w:noProof/>
          </w:rPr>
          <w:lastRenderedPageBreak/>
          <w:drawing>
            <wp:inline distT="0" distB="0" distL="0" distR="0" wp14:anchorId="2614E2CB" wp14:editId="2AC3B7B0">
              <wp:extent cx="5943600" cy="31673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7380"/>
                      </a:xfrm>
                      <a:prstGeom prst="rect">
                        <a:avLst/>
                      </a:prstGeom>
                    </pic:spPr>
                  </pic:pic>
                </a:graphicData>
              </a:graphic>
            </wp:inline>
          </w:drawing>
        </w:r>
      </w:ins>
    </w:p>
    <w:p w14:paraId="77F78A60" w14:textId="52F89AFA" w:rsidR="0022316E" w:rsidRDefault="0022316E">
      <w:pPr>
        <w:pStyle w:val="Caption"/>
        <w:jc w:val="center"/>
        <w:rPr>
          <w:ins w:id="360" w:author="Charles Zimmer" w:date="2015-08-09T23:39:00Z"/>
        </w:rPr>
        <w:pPrChange w:id="361" w:author="Charles Zimmer" w:date="2015-08-09T23:41:00Z">
          <w:pPr/>
        </w:pPrChange>
      </w:pPr>
      <w:ins w:id="362" w:author="Charles Zimmer" w:date="2015-08-09T23:41:00Z">
        <w:r>
          <w:t xml:space="preserve">Figure </w:t>
        </w:r>
        <w:r>
          <w:fldChar w:fldCharType="begin"/>
        </w:r>
        <w:r>
          <w:instrText xml:space="preserve"> SEQ Figure \* ARABIC </w:instrText>
        </w:r>
      </w:ins>
      <w:r>
        <w:fldChar w:fldCharType="separate"/>
      </w:r>
      <w:ins w:id="363" w:author="Charles Zimmer" w:date="2015-08-09T23:42:00Z">
        <w:r>
          <w:rPr>
            <w:noProof/>
          </w:rPr>
          <w:t>28</w:t>
        </w:r>
      </w:ins>
      <w:ins w:id="364" w:author="Charles Zimmer" w:date="2015-08-09T23:41:00Z">
        <w:r>
          <w:fldChar w:fldCharType="end"/>
        </w:r>
        <w:r>
          <w:t>: Org Characteristic Settings</w:t>
        </w:r>
        <w:r>
          <w:rPr>
            <w:noProof/>
          </w:rPr>
          <w:t xml:space="preserve"> screen</w:t>
        </w:r>
      </w:ins>
    </w:p>
    <w:p w14:paraId="3FD39311" w14:textId="77777777" w:rsidR="0022316E" w:rsidRDefault="0022316E">
      <w:pPr>
        <w:keepNext/>
        <w:rPr>
          <w:ins w:id="365" w:author="Charles Zimmer" w:date="2015-08-09T23:42:00Z"/>
        </w:rPr>
        <w:pPrChange w:id="366" w:author="Charles Zimmer" w:date="2015-08-09T23:42:00Z">
          <w:pPr/>
        </w:pPrChange>
      </w:pPr>
      <w:ins w:id="367" w:author="Charles Zimmer" w:date="2015-08-09T23:39:00Z">
        <w:r>
          <w:rPr>
            <w:noProof/>
          </w:rPr>
          <w:drawing>
            <wp:inline distT="0" distB="0" distL="0" distR="0" wp14:anchorId="52CF4A91" wp14:editId="776EF7CA">
              <wp:extent cx="5943600" cy="3167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7380"/>
                      </a:xfrm>
                      <a:prstGeom prst="rect">
                        <a:avLst/>
                      </a:prstGeom>
                    </pic:spPr>
                  </pic:pic>
                </a:graphicData>
              </a:graphic>
            </wp:inline>
          </w:drawing>
        </w:r>
      </w:ins>
    </w:p>
    <w:p w14:paraId="316AA9B0" w14:textId="0AA865E3" w:rsidR="0022316E" w:rsidRPr="00AA132C" w:rsidRDefault="0022316E">
      <w:pPr>
        <w:pStyle w:val="Caption"/>
        <w:jc w:val="center"/>
        <w:pPrChange w:id="368" w:author="Charles Zimmer" w:date="2015-08-09T23:42:00Z">
          <w:pPr/>
        </w:pPrChange>
      </w:pPr>
      <w:ins w:id="369" w:author="Charles Zimmer" w:date="2015-08-09T23:42:00Z">
        <w:r>
          <w:t xml:space="preserve">Figure </w:t>
        </w:r>
        <w:r>
          <w:fldChar w:fldCharType="begin"/>
        </w:r>
        <w:r>
          <w:instrText xml:space="preserve"> SEQ Figure \* ARABIC </w:instrText>
        </w:r>
      </w:ins>
      <w:r>
        <w:fldChar w:fldCharType="separate"/>
      </w:r>
      <w:ins w:id="370" w:author="Charles Zimmer" w:date="2015-08-09T23:42:00Z">
        <w:r>
          <w:rPr>
            <w:noProof/>
          </w:rPr>
          <w:t>29</w:t>
        </w:r>
        <w:r>
          <w:fldChar w:fldCharType="end"/>
        </w:r>
        <w:r>
          <w:t>: Org Characteristic Settings edit screen</w:t>
        </w:r>
      </w:ins>
    </w:p>
    <w:p w14:paraId="01CAB239" w14:textId="77777777" w:rsidR="000E3C4B" w:rsidRDefault="000E3C4B" w:rsidP="000E3C4B">
      <w:pPr>
        <w:pStyle w:val="Heading2"/>
      </w:pPr>
      <w:bookmarkStart w:id="371" w:name="_Toc426927101"/>
      <w:commentRangeStart w:id="372"/>
      <w:r>
        <w:t>Column Admin</w:t>
      </w:r>
      <w:commentRangeEnd w:id="372"/>
      <w:r w:rsidR="00BC7B4D">
        <w:rPr>
          <w:rStyle w:val="CommentReference"/>
          <w:rFonts w:asciiTheme="minorHAnsi" w:eastAsiaTheme="minorHAnsi" w:hAnsiTheme="minorHAnsi" w:cstheme="minorBidi"/>
          <w:color w:val="auto"/>
        </w:rPr>
        <w:commentReference w:id="372"/>
      </w:r>
      <w:bookmarkEnd w:id="371"/>
    </w:p>
    <w:p w14:paraId="5823F598" w14:textId="77777777" w:rsidR="00FD0368" w:rsidRDefault="00FD0368" w:rsidP="00FD0368">
      <w:r>
        <w:t xml:space="preserve">The Column Admin screen allows you to select which columns are available to be included in an upload configuration file.  Additionally, you can select what the Units are for this column of data, and what the minimum and maximum acceptable values are for this column.  </w:t>
      </w:r>
    </w:p>
    <w:p w14:paraId="7691AD99" w14:textId="77777777" w:rsidR="00FD0368" w:rsidRDefault="00FD0368" w:rsidP="00FD0368">
      <w:pPr>
        <w:keepNext/>
      </w:pPr>
      <w:r>
        <w:rPr>
          <w:noProof/>
        </w:rPr>
        <w:lastRenderedPageBreak/>
        <w:drawing>
          <wp:inline distT="0" distB="0" distL="0" distR="0" wp14:anchorId="510058EA" wp14:editId="155FEF10">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7380"/>
                    </a:xfrm>
                    <a:prstGeom prst="rect">
                      <a:avLst/>
                    </a:prstGeom>
                  </pic:spPr>
                </pic:pic>
              </a:graphicData>
            </a:graphic>
          </wp:inline>
        </w:drawing>
      </w:r>
    </w:p>
    <w:p w14:paraId="4DBDAE35" w14:textId="77777777" w:rsidR="00FD0368" w:rsidRPr="00FD0368" w:rsidRDefault="00FD0368" w:rsidP="00FD0368">
      <w:pPr>
        <w:pStyle w:val="Caption"/>
        <w:jc w:val="center"/>
      </w:pPr>
      <w:r>
        <w:t xml:space="preserve">Figure </w:t>
      </w:r>
      <w:r w:rsidR="00B04316">
        <w:fldChar w:fldCharType="begin"/>
      </w:r>
      <w:r w:rsidR="00B04316">
        <w:instrText xml:space="preserve"> SEQ Figure \* ARABIC </w:instrText>
      </w:r>
      <w:r w:rsidR="00B04316">
        <w:fldChar w:fldCharType="separate"/>
      </w:r>
      <w:ins w:id="373" w:author="Charles Zimmer" w:date="2015-08-09T23:42:00Z">
        <w:r w:rsidR="0022316E">
          <w:rPr>
            <w:noProof/>
          </w:rPr>
          <w:t>30</w:t>
        </w:r>
      </w:ins>
      <w:del w:id="374" w:author="Charles Zimmer" w:date="2015-08-09T22:25:00Z">
        <w:r w:rsidDel="00AF28CF">
          <w:rPr>
            <w:noProof/>
          </w:rPr>
          <w:delText>23</w:delText>
        </w:r>
      </w:del>
      <w:r w:rsidR="00B04316">
        <w:rPr>
          <w:noProof/>
        </w:rPr>
        <w:fldChar w:fldCharType="end"/>
      </w:r>
      <w:r>
        <w:t>: Column Admin screen</w:t>
      </w:r>
    </w:p>
    <w:p w14:paraId="00D10930" w14:textId="77777777" w:rsidR="000E3C4B" w:rsidRDefault="000E3C4B" w:rsidP="000E3C4B">
      <w:pPr>
        <w:pStyle w:val="Heading2"/>
      </w:pPr>
      <w:bookmarkStart w:id="375" w:name="_Toc426927102"/>
      <w:r>
        <w:t>Synch Data</w:t>
      </w:r>
      <w:bookmarkEnd w:id="375"/>
    </w:p>
    <w:p w14:paraId="6E5A396C" w14:textId="77777777" w:rsidR="00977304" w:rsidRDefault="00977304" w:rsidP="00977304">
      <w:r>
        <w:t xml:space="preserve">The </w:t>
      </w:r>
      <w:r w:rsidRPr="00772A4C">
        <w:rPr>
          <w:b/>
          <w:rPrChange w:id="376" w:author="Jean Mayo" w:date="2015-08-06T15:09:00Z">
            <w:rPr/>
          </w:rPrChange>
        </w:rPr>
        <w:t>Synch Data</w:t>
      </w:r>
      <w:r>
        <w:t xml:space="preserve"> screen allows you to synchronize your reference data with the </w:t>
      </w:r>
      <w:ins w:id="377" w:author="Jean Mayo" w:date="2015-08-06T15:07:00Z">
        <w:r w:rsidR="00772A4C">
          <w:t xml:space="preserve">the most current </w:t>
        </w:r>
      </w:ins>
      <w:r>
        <w:t>EPA</w:t>
      </w:r>
      <w:ins w:id="378" w:author="Jean Mayo" w:date="2015-08-06T15:07:00Z">
        <w:r w:rsidR="00772A4C">
          <w:t xml:space="preserve"> reference data</w:t>
        </w:r>
      </w:ins>
      <w:r>
        <w:t xml:space="preserve">.  This needs to be </w:t>
      </w:r>
      <w:ins w:id="379" w:author="Jean Mayo" w:date="2015-08-06T15:07:00Z">
        <w:r w:rsidR="00772A4C">
          <w:t xml:space="preserve">performed </w:t>
        </w:r>
      </w:ins>
      <w:r>
        <w:t>when the database is</w:t>
      </w:r>
      <w:ins w:id="380" w:author="Jean Mayo" w:date="2015-08-06T15:08:00Z">
        <w:r w:rsidR="00772A4C">
          <w:t xml:space="preserve"> initially</w:t>
        </w:r>
      </w:ins>
      <w:r>
        <w:t xml:space="preserve"> </w:t>
      </w:r>
      <w:del w:id="381" w:author="Jean Mayo" w:date="2015-08-06T15:08:00Z">
        <w:r w:rsidDel="00772A4C">
          <w:delText>1</w:delText>
        </w:r>
        <w:r w:rsidRPr="00977304" w:rsidDel="00772A4C">
          <w:rPr>
            <w:vertAlign w:val="superscript"/>
          </w:rPr>
          <w:delText>s</w:delText>
        </w:r>
      </w:del>
      <w:del w:id="382" w:author="Jean Mayo" w:date="2015-08-06T15:07:00Z">
        <w:r w:rsidRPr="00977304" w:rsidDel="00772A4C">
          <w:rPr>
            <w:vertAlign w:val="superscript"/>
          </w:rPr>
          <w:delText>t</w:delText>
        </w:r>
      </w:del>
      <w:r>
        <w:t xml:space="preserve"> setup and when the EPA makes changes to their reference data.  This </w:t>
      </w:r>
      <w:r w:rsidRPr="00772A4C">
        <w:rPr>
          <w:b/>
          <w:rPrChange w:id="383" w:author="Jean Mayo" w:date="2015-08-06T15:09:00Z">
            <w:rPr/>
          </w:rPrChange>
        </w:rPr>
        <w:t>Synch Data</w:t>
      </w:r>
      <w:r>
        <w:t xml:space="preserve"> </w:t>
      </w:r>
      <w:ins w:id="384" w:author="Jean Mayo" w:date="2015-08-06T15:09:00Z">
        <w:r w:rsidR="00772A4C">
          <w:t xml:space="preserve">process </w:t>
        </w:r>
      </w:ins>
      <w:del w:id="385" w:author="Jean Mayo" w:date="2015-08-06T15:09:00Z">
        <w:r w:rsidDel="00772A4C">
          <w:delText xml:space="preserve">will </w:delText>
        </w:r>
      </w:del>
      <w:r>
        <w:t>take</w:t>
      </w:r>
      <w:ins w:id="386" w:author="Jean Mayo" w:date="2015-08-06T15:09:00Z">
        <w:r w:rsidR="00772A4C">
          <w:t>s</w:t>
        </w:r>
      </w:ins>
      <w:r>
        <w:t xml:space="preserve"> a </w:t>
      </w:r>
      <w:commentRangeStart w:id="387"/>
      <w:r>
        <w:t>while</w:t>
      </w:r>
      <w:commentRangeEnd w:id="387"/>
      <w:r w:rsidR="00772A4C">
        <w:rPr>
          <w:rStyle w:val="CommentReference"/>
        </w:rPr>
        <w:commentReference w:id="387"/>
      </w:r>
      <w:r>
        <w:t xml:space="preserve"> and should not be disrupted while it is running.  Additionally, you can view all </w:t>
      </w:r>
      <w:ins w:id="388" w:author="Jean Mayo" w:date="2015-08-06T15:11:00Z">
        <w:r w:rsidR="00772A4C">
          <w:t xml:space="preserve">of </w:t>
        </w:r>
      </w:ins>
      <w:r>
        <w:t>the reference data and make changes to most of the tables</w:t>
      </w:r>
      <w:ins w:id="389" w:author="Jean Mayo" w:date="2015-08-06T15:11:00Z">
        <w:r w:rsidR="002E0017">
          <w:t xml:space="preserve"> </w:t>
        </w:r>
        <w:commentRangeStart w:id="390"/>
        <w:r w:rsidR="002E0017">
          <w:t>from this screen</w:t>
        </w:r>
        <w:commentRangeEnd w:id="390"/>
        <w:r w:rsidR="002E0017">
          <w:rPr>
            <w:rStyle w:val="CommentReference"/>
          </w:rPr>
          <w:commentReference w:id="390"/>
        </w:r>
      </w:ins>
      <w:r>
        <w:t>.</w:t>
      </w:r>
    </w:p>
    <w:p w14:paraId="1659CCEA" w14:textId="77777777" w:rsidR="00977304" w:rsidRDefault="00977304" w:rsidP="00977304">
      <w:pPr>
        <w:keepNext/>
      </w:pPr>
      <w:r>
        <w:rPr>
          <w:noProof/>
        </w:rPr>
        <w:drawing>
          <wp:inline distT="0" distB="0" distL="0" distR="0" wp14:anchorId="1C62FB6D" wp14:editId="1C544A6F">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7380"/>
                    </a:xfrm>
                    <a:prstGeom prst="rect">
                      <a:avLst/>
                    </a:prstGeom>
                  </pic:spPr>
                </pic:pic>
              </a:graphicData>
            </a:graphic>
          </wp:inline>
        </w:drawing>
      </w:r>
    </w:p>
    <w:p w14:paraId="0E16E296" w14:textId="77777777" w:rsidR="00D532A1" w:rsidRDefault="00977304" w:rsidP="00977304">
      <w:pPr>
        <w:pStyle w:val="Caption"/>
        <w:jc w:val="center"/>
      </w:pPr>
      <w:r>
        <w:t xml:space="preserve">Figure </w:t>
      </w:r>
      <w:r w:rsidR="00B04316">
        <w:fldChar w:fldCharType="begin"/>
      </w:r>
      <w:r w:rsidR="00B04316">
        <w:instrText xml:space="preserve"> SEQ Figure \* ARABIC </w:instrText>
      </w:r>
      <w:r w:rsidR="00B04316">
        <w:fldChar w:fldCharType="separate"/>
      </w:r>
      <w:ins w:id="391" w:author="Charles Zimmer" w:date="2015-08-09T23:42:00Z">
        <w:r w:rsidR="0022316E">
          <w:rPr>
            <w:noProof/>
          </w:rPr>
          <w:t>31</w:t>
        </w:r>
      </w:ins>
      <w:del w:id="392" w:author="Charles Zimmer" w:date="2015-08-09T22:25:00Z">
        <w:r w:rsidR="00FD0368" w:rsidDel="00AF28CF">
          <w:rPr>
            <w:noProof/>
          </w:rPr>
          <w:delText>24</w:delText>
        </w:r>
      </w:del>
      <w:r w:rsidR="00B04316">
        <w:rPr>
          <w:noProof/>
        </w:rPr>
        <w:fldChar w:fldCharType="end"/>
      </w:r>
      <w:r>
        <w:t>: Synch Data screen</w:t>
      </w:r>
    </w:p>
    <w:p w14:paraId="1EFF431A" w14:textId="77777777" w:rsidR="00977304" w:rsidRDefault="00977304" w:rsidP="00977304">
      <w:pPr>
        <w:keepNext/>
      </w:pPr>
      <w:r>
        <w:rPr>
          <w:noProof/>
        </w:rPr>
        <w:lastRenderedPageBreak/>
        <w:drawing>
          <wp:inline distT="0" distB="0" distL="0" distR="0" wp14:anchorId="68B842E3" wp14:editId="7FEAF200">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7380"/>
                    </a:xfrm>
                    <a:prstGeom prst="rect">
                      <a:avLst/>
                    </a:prstGeom>
                  </pic:spPr>
                </pic:pic>
              </a:graphicData>
            </a:graphic>
          </wp:inline>
        </w:drawing>
      </w:r>
    </w:p>
    <w:p w14:paraId="41BDEF2C" w14:textId="77777777" w:rsidR="00977304" w:rsidRPr="00977304" w:rsidRDefault="00977304" w:rsidP="00977304">
      <w:pPr>
        <w:pStyle w:val="Caption"/>
        <w:jc w:val="center"/>
      </w:pPr>
      <w:r>
        <w:t xml:space="preserve">Figure </w:t>
      </w:r>
      <w:r w:rsidR="00B04316">
        <w:fldChar w:fldCharType="begin"/>
      </w:r>
      <w:r w:rsidR="00B04316">
        <w:instrText xml:space="preserve"> SEQ Figure \* ARABIC </w:instrText>
      </w:r>
      <w:r w:rsidR="00B04316">
        <w:fldChar w:fldCharType="separate"/>
      </w:r>
      <w:ins w:id="393" w:author="Charles Zimmer" w:date="2015-08-09T23:42:00Z">
        <w:r w:rsidR="0022316E">
          <w:rPr>
            <w:noProof/>
          </w:rPr>
          <w:t>32</w:t>
        </w:r>
      </w:ins>
      <w:del w:id="394" w:author="Charles Zimmer" w:date="2015-08-09T22:25:00Z">
        <w:r w:rsidR="00FD0368" w:rsidDel="00AF28CF">
          <w:rPr>
            <w:noProof/>
          </w:rPr>
          <w:delText>25</w:delText>
        </w:r>
      </w:del>
      <w:r w:rsidR="00B04316">
        <w:rPr>
          <w:noProof/>
        </w:rPr>
        <w:fldChar w:fldCharType="end"/>
      </w:r>
      <w:r>
        <w:t>: Synch Data screen with Sampling Design Type selected</w:t>
      </w:r>
    </w:p>
    <w:sectPr w:rsidR="00977304" w:rsidRPr="00977304" w:rsidSect="005E7E2F">
      <w:headerReference w:type="even" r:id="rId64"/>
      <w:headerReference w:type="default" r:id="rId65"/>
      <w:footerReference w:type="even" r:id="rId66"/>
      <w:footerReference w:type="default" r:id="rId67"/>
      <w:headerReference w:type="first" r:id="rId68"/>
      <w:footerReference w:type="first" r:id="rId69"/>
      <w:pgSz w:w="12240" w:h="15840"/>
      <w:pgMar w:top="720" w:right="1440" w:bottom="72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3" w:author="Jean Mayo" w:date="2015-08-06T15:12:00Z" w:initials="JM">
    <w:p w14:paraId="2A696FDC" w14:textId="77777777" w:rsidR="006D17FD" w:rsidRDefault="006D17FD">
      <w:pPr>
        <w:pStyle w:val="CommentText"/>
      </w:pPr>
      <w:r>
        <w:rPr>
          <w:rStyle w:val="CommentReference"/>
        </w:rPr>
        <w:annotationRef/>
      </w:r>
      <w:r>
        <w:t>David’s Comment:  Not sure about that.  Jean’s response:  I googled definition of Mann-Kendall and this was mentioned.  This paragraph is mainly a placeholder until Don can provide more appropriate information describing these.</w:t>
      </w:r>
    </w:p>
  </w:comment>
  <w:comment w:id="125" w:author="Jean Mayo" w:date="2015-08-06T15:12:00Z" w:initials="JM">
    <w:p w14:paraId="29F503B8" w14:textId="77777777" w:rsidR="006D17FD" w:rsidRDefault="006D17FD">
      <w:pPr>
        <w:pStyle w:val="CommentText"/>
      </w:pPr>
      <w:r>
        <w:rPr>
          <w:rStyle w:val="CommentReference"/>
        </w:rPr>
        <w:annotationRef/>
      </w:r>
      <w:r>
        <w:t>David’s comment:  To where?</w:t>
      </w:r>
    </w:p>
  </w:comment>
  <w:comment w:id="129" w:author="Jean Mayo" w:date="2015-08-06T15:12:00Z" w:initials="JM">
    <w:p w14:paraId="379C85EE" w14:textId="77777777" w:rsidR="006D17FD" w:rsidRDefault="006D17FD">
      <w:pPr>
        <w:pStyle w:val="CommentText"/>
      </w:pPr>
      <w:r>
        <w:rPr>
          <w:rStyle w:val="CommentReference"/>
        </w:rPr>
        <w:annotationRef/>
      </w:r>
      <w:r>
        <w:t>David’s comment:  What about the Organization?</w:t>
      </w:r>
    </w:p>
  </w:comment>
  <w:comment w:id="133" w:author="Jean Mayo" w:date="2015-08-06T15:12:00Z" w:initials="JM">
    <w:p w14:paraId="0ACADE5F" w14:textId="77777777" w:rsidR="006D17FD" w:rsidRDefault="006D17FD">
      <w:pPr>
        <w:pStyle w:val="CommentText"/>
      </w:pPr>
      <w:r>
        <w:rPr>
          <w:rStyle w:val="CommentReference"/>
        </w:rPr>
        <w:annotationRef/>
      </w:r>
      <w:r>
        <w:t>David’s comment was that we needed to add a glossary section.  Jean’s idea was that adding a type of data dictionary as an appendix might be more appropriate, as I think most of the terms David wants defined are actually Field Names</w:t>
      </w:r>
    </w:p>
  </w:comment>
  <w:comment w:id="137" w:author="Jean Mayo" w:date="2015-08-06T15:12:00Z" w:initials="JM">
    <w:p w14:paraId="23C18D00" w14:textId="77777777" w:rsidR="006D17FD" w:rsidRDefault="006D17FD">
      <w:pPr>
        <w:pStyle w:val="CommentText"/>
      </w:pPr>
      <w:r>
        <w:rPr>
          <w:rStyle w:val="CommentReference"/>
        </w:rPr>
        <w:annotationRef/>
      </w:r>
      <w:r>
        <w:t>Take Jean’s edits here with a grain of salt.  I am making the assumption here that you are outlining the overall high level procedure to just give the user a “heads up” and that the steps are explained in more detail in the following screenshots and text.</w:t>
      </w:r>
    </w:p>
  </w:comment>
  <w:comment w:id="142" w:author="Jean Mayo" w:date="2015-08-06T15:12:00Z" w:initials="JM">
    <w:p w14:paraId="534AEC1A" w14:textId="77777777" w:rsidR="006D17FD" w:rsidRDefault="006D17FD">
      <w:pPr>
        <w:pStyle w:val="CommentText"/>
      </w:pPr>
      <w:r>
        <w:rPr>
          <w:rStyle w:val="CommentReference"/>
        </w:rPr>
        <w:annotationRef/>
      </w:r>
      <w:r>
        <w:t>David’s comment:  Not clear. Does this mean the data (Project, Monitoring Location, etc) discussed above?</w:t>
      </w:r>
    </w:p>
  </w:comment>
  <w:comment w:id="146" w:author="Jean Mayo" w:date="2015-08-06T15:12:00Z" w:initials="JM">
    <w:p w14:paraId="7C5076A3" w14:textId="77777777" w:rsidR="006D17FD" w:rsidRDefault="006D17FD">
      <w:pPr>
        <w:pStyle w:val="CommentText"/>
      </w:pPr>
      <w:r>
        <w:rPr>
          <w:rStyle w:val="CommentReference"/>
        </w:rPr>
        <w:annotationRef/>
      </w:r>
      <w:r>
        <w:t>David’s comment:  Need to swap out this image.</w:t>
      </w:r>
    </w:p>
  </w:comment>
  <w:comment w:id="147" w:author="Jean Mayo" w:date="2015-08-06T15:12:00Z" w:initials="JM">
    <w:p w14:paraId="35E43936" w14:textId="77777777" w:rsidR="006D17FD" w:rsidRDefault="006D17FD">
      <w:pPr>
        <w:pStyle w:val="CommentText"/>
      </w:pPr>
      <w:r>
        <w:rPr>
          <w:rStyle w:val="CommentReference"/>
        </w:rPr>
        <w:annotationRef/>
      </w:r>
      <w:r>
        <w:t>David’s comment:  Which database?</w:t>
      </w:r>
    </w:p>
  </w:comment>
  <w:comment w:id="150" w:author="Jean Mayo" w:date="2015-08-06T15:12:00Z" w:initials="JM">
    <w:p w14:paraId="0F7398F9" w14:textId="77777777" w:rsidR="006D17FD" w:rsidRDefault="006D17FD">
      <w:pPr>
        <w:pStyle w:val="CommentText"/>
      </w:pPr>
      <w:r>
        <w:rPr>
          <w:rStyle w:val="CommentReference"/>
        </w:rPr>
        <w:annotationRef/>
      </w:r>
      <w:r>
        <w:t>Does this process need to be done (or should be done) prior to uploading actual data files? (I’m just trying to figure out the order that a user would normally do things in).</w:t>
      </w:r>
    </w:p>
  </w:comment>
  <w:comment w:id="156" w:author="Jean Mayo" w:date="2015-08-06T15:12:00Z" w:initials="JM">
    <w:p w14:paraId="60C03F74" w14:textId="77777777" w:rsidR="006D17FD" w:rsidRDefault="006D17FD">
      <w:pPr>
        <w:pStyle w:val="CommentText"/>
      </w:pPr>
      <w:r>
        <w:rPr>
          <w:rStyle w:val="CommentReference"/>
        </w:rPr>
        <w:annotationRef/>
      </w:r>
      <w:r>
        <w:t>I’m not sure what is meant by “characteristic”</w:t>
      </w:r>
    </w:p>
  </w:comment>
  <w:comment w:id="158" w:author="Jean Mayo" w:date="2015-08-06T15:12:00Z" w:initials="JM">
    <w:p w14:paraId="4A4F2B6B" w14:textId="77777777" w:rsidR="006D17FD" w:rsidRDefault="006D17FD">
      <w:pPr>
        <w:pStyle w:val="CommentText"/>
      </w:pPr>
      <w:r>
        <w:rPr>
          <w:rStyle w:val="CommentReference"/>
        </w:rPr>
        <w:annotationRef/>
      </w:r>
      <w:r>
        <w:t xml:space="preserve">Does “Do Not Send” mean do not send to the local OpenWaters database or do not send to EPA WQX?  </w:t>
      </w:r>
    </w:p>
  </w:comment>
  <w:comment w:id="160" w:author="Jean Mayo" w:date="2015-08-06T15:12:00Z" w:initials="JM">
    <w:p w14:paraId="5A417F63" w14:textId="77777777" w:rsidR="006D17FD" w:rsidRDefault="006D17FD">
      <w:pPr>
        <w:pStyle w:val="CommentText"/>
      </w:pPr>
      <w:r>
        <w:rPr>
          <w:rStyle w:val="CommentReference"/>
        </w:rPr>
        <w:annotationRef/>
      </w:r>
      <w:r>
        <w:t xml:space="preserve">Maybe use the word “Additional” rather than “Possible”.  I was not sure what is meant by this.  </w:t>
      </w:r>
    </w:p>
  </w:comment>
  <w:comment w:id="177" w:author="Jean Mayo" w:date="2015-08-06T15:12:00Z" w:initials="JM">
    <w:p w14:paraId="1DC0D8CD" w14:textId="77777777" w:rsidR="006D17FD" w:rsidRDefault="006D17FD">
      <w:pPr>
        <w:pStyle w:val="CommentText"/>
      </w:pPr>
      <w:r>
        <w:rPr>
          <w:rStyle w:val="CommentReference"/>
        </w:rPr>
        <w:annotationRef/>
      </w:r>
      <w:r>
        <w:t>There should probably be more information on how to obtain the credentials to submit to EPA.   Maybe that would be appropriate as an appendix?</w:t>
      </w:r>
    </w:p>
  </w:comment>
  <w:comment w:id="185" w:author="Jean Mayo" w:date="2015-08-06T15:12:00Z" w:initials="JM">
    <w:p w14:paraId="0A49F02A" w14:textId="77777777" w:rsidR="006D17FD" w:rsidRDefault="006D17FD">
      <w:pPr>
        <w:pStyle w:val="CommentText"/>
      </w:pPr>
      <w:r>
        <w:rPr>
          <w:rStyle w:val="CommentReference"/>
        </w:rPr>
        <w:annotationRef/>
      </w:r>
      <w:r>
        <w:t>The fields need to be listed.</w:t>
      </w:r>
    </w:p>
  </w:comment>
  <w:comment w:id="188" w:author="Jean Mayo" w:date="2015-08-06T15:12:00Z" w:initials="JM">
    <w:p w14:paraId="518F3DDE" w14:textId="77777777" w:rsidR="006D17FD" w:rsidRDefault="006D17FD">
      <w:pPr>
        <w:pStyle w:val="CommentText"/>
      </w:pPr>
      <w:r>
        <w:rPr>
          <w:rStyle w:val="CommentReference"/>
        </w:rPr>
        <w:annotationRef/>
      </w:r>
      <w:r>
        <w:t>David’s comment:  I do not know what this is either.</w:t>
      </w:r>
    </w:p>
  </w:comment>
  <w:comment w:id="372" w:author="Jean Mayo" w:date="2015-08-06T15:12:00Z" w:initials="JM">
    <w:p w14:paraId="7F4559D7" w14:textId="77777777" w:rsidR="006D17FD" w:rsidRDefault="006D17FD">
      <w:pPr>
        <w:pStyle w:val="CommentText"/>
      </w:pPr>
      <w:r>
        <w:rPr>
          <w:rStyle w:val="CommentReference"/>
        </w:rPr>
        <w:annotationRef/>
      </w:r>
      <w:r>
        <w:t>Is this somewhat the same a what was described in the Upload Data section? To me it makes more sense to include it here and just reference it from the Upload Data section.</w:t>
      </w:r>
    </w:p>
  </w:comment>
  <w:comment w:id="387" w:author="Jean Mayo" w:date="2015-08-06T15:12:00Z" w:initials="JM">
    <w:p w14:paraId="22949866" w14:textId="77777777" w:rsidR="006D17FD" w:rsidRDefault="006D17FD">
      <w:pPr>
        <w:pStyle w:val="CommentText"/>
      </w:pPr>
      <w:r>
        <w:rPr>
          <w:rStyle w:val="CommentReference"/>
        </w:rPr>
        <w:annotationRef/>
      </w:r>
      <w:r>
        <w:t>Maybe give a ballpark estimate i.e.  several minutes?  A few hours?</w:t>
      </w:r>
    </w:p>
  </w:comment>
  <w:comment w:id="390" w:author="Jean Mayo" w:date="2015-08-06T15:12:00Z" w:initials="JM">
    <w:p w14:paraId="39A74E4E" w14:textId="77777777" w:rsidR="006D17FD" w:rsidRDefault="006D17FD">
      <w:pPr>
        <w:pStyle w:val="CommentText"/>
      </w:pPr>
      <w:r>
        <w:rPr>
          <w:rStyle w:val="CommentReference"/>
        </w:rPr>
        <w:annotationRef/>
      </w:r>
      <w:r>
        <w:t>I added this but not sure it is correct.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696FDC" w15:done="0"/>
  <w15:commentEx w15:paraId="29F503B8" w15:done="0"/>
  <w15:commentEx w15:paraId="379C85EE" w15:done="0"/>
  <w15:commentEx w15:paraId="0ACADE5F" w15:done="0"/>
  <w15:commentEx w15:paraId="23C18D00" w15:done="0"/>
  <w15:commentEx w15:paraId="534AEC1A" w15:done="0"/>
  <w15:commentEx w15:paraId="7C5076A3" w15:done="0"/>
  <w15:commentEx w15:paraId="35E43936" w15:done="0"/>
  <w15:commentEx w15:paraId="0F7398F9" w15:done="0"/>
  <w15:commentEx w15:paraId="60C03F74" w15:done="0"/>
  <w15:commentEx w15:paraId="4A4F2B6B" w15:done="0"/>
  <w15:commentEx w15:paraId="5A417F63" w15:done="0"/>
  <w15:commentEx w15:paraId="1DC0D8CD" w15:done="0"/>
  <w15:commentEx w15:paraId="0A49F02A" w15:done="0"/>
  <w15:commentEx w15:paraId="518F3DDE" w15:done="0"/>
  <w15:commentEx w15:paraId="7F4559D7" w15:done="0"/>
  <w15:commentEx w15:paraId="22949866" w15:done="0"/>
  <w15:commentEx w15:paraId="39A74E4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5BEBF3" w14:textId="77777777" w:rsidR="00B04316" w:rsidRDefault="00B04316" w:rsidP="00AF4395">
      <w:pPr>
        <w:spacing w:after="0" w:line="240" w:lineRule="auto"/>
      </w:pPr>
      <w:r>
        <w:separator/>
      </w:r>
    </w:p>
  </w:endnote>
  <w:endnote w:type="continuationSeparator" w:id="0">
    <w:p w14:paraId="16077B1A" w14:textId="77777777" w:rsidR="00B04316" w:rsidRDefault="00B04316" w:rsidP="00AF4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D52CB" w14:textId="77777777" w:rsidR="00AF4395" w:rsidRDefault="00AF43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76F63" w14:textId="77777777" w:rsidR="00AF4395" w:rsidRDefault="00AF439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26D75" w14:textId="77777777" w:rsidR="00AF4395" w:rsidRDefault="00AF43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0791A3" w14:textId="77777777" w:rsidR="00B04316" w:rsidRDefault="00B04316" w:rsidP="00AF4395">
      <w:pPr>
        <w:spacing w:after="0" w:line="240" w:lineRule="auto"/>
      </w:pPr>
      <w:r>
        <w:separator/>
      </w:r>
    </w:p>
  </w:footnote>
  <w:footnote w:type="continuationSeparator" w:id="0">
    <w:p w14:paraId="661DA9D3" w14:textId="77777777" w:rsidR="00B04316" w:rsidRDefault="00B04316" w:rsidP="00AF4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8DDC6" w14:textId="77777777" w:rsidR="00AF4395" w:rsidRDefault="00AF43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404102" w14:textId="77777777" w:rsidR="00AF4395" w:rsidRDefault="00AF439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395" w:author="Charles Zimmer" w:date="2015-08-11T11:38:00Z"/>
  <w:sdt>
    <w:sdtPr>
      <w:id w:val="-600952003"/>
      <w:docPartObj>
        <w:docPartGallery w:val="Watermarks"/>
        <w:docPartUnique/>
      </w:docPartObj>
    </w:sdtPr>
    <w:sdtContent>
      <w:customXmlInsRangeEnd w:id="395"/>
      <w:p w14:paraId="69A0F244" w14:textId="2B9516D0" w:rsidR="00AF4395" w:rsidRDefault="00AF4395">
        <w:pPr>
          <w:pStyle w:val="Header"/>
        </w:pPr>
        <w:ins w:id="396" w:author="Charles Zimmer" w:date="2015-08-11T11:38:00Z">
          <w:r>
            <w:rPr>
              <w:noProof/>
            </w:rPr>
            <w:pict w14:anchorId="5974A51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ins>
      </w:p>
      <w:customXmlInsRangeStart w:id="397" w:author="Charles Zimmer" w:date="2015-08-11T11:38:00Z"/>
    </w:sdtContent>
  </w:sdt>
  <w:customXmlInsRangeEnd w:id="39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97A71"/>
    <w:multiLevelType w:val="hybridMultilevel"/>
    <w:tmpl w:val="1248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D4387"/>
    <w:multiLevelType w:val="hybridMultilevel"/>
    <w:tmpl w:val="9C247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222B7E"/>
    <w:multiLevelType w:val="hybridMultilevel"/>
    <w:tmpl w:val="76CA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F84238"/>
    <w:multiLevelType w:val="hybridMultilevel"/>
    <w:tmpl w:val="62663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144808"/>
    <w:multiLevelType w:val="hybridMultilevel"/>
    <w:tmpl w:val="1C3A3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312AC"/>
    <w:multiLevelType w:val="hybridMultilevel"/>
    <w:tmpl w:val="1A987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BF373F"/>
    <w:multiLevelType w:val="hybridMultilevel"/>
    <w:tmpl w:val="43D8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951A21"/>
    <w:multiLevelType w:val="hybridMultilevel"/>
    <w:tmpl w:val="18A00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DC3942"/>
    <w:multiLevelType w:val="hybridMultilevel"/>
    <w:tmpl w:val="9710F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D1642C"/>
    <w:multiLevelType w:val="hybridMultilevel"/>
    <w:tmpl w:val="6B4E1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BE4368"/>
    <w:multiLevelType w:val="hybridMultilevel"/>
    <w:tmpl w:val="3CD40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D551E7"/>
    <w:multiLevelType w:val="hybridMultilevel"/>
    <w:tmpl w:val="9070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784C06"/>
    <w:multiLevelType w:val="hybridMultilevel"/>
    <w:tmpl w:val="7BBEC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8B4E5C"/>
    <w:multiLevelType w:val="hybridMultilevel"/>
    <w:tmpl w:val="B56A18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C23D30"/>
    <w:multiLevelType w:val="hybridMultilevel"/>
    <w:tmpl w:val="59881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0F6D79"/>
    <w:multiLevelType w:val="hybridMultilevel"/>
    <w:tmpl w:val="F8E63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9D7A76"/>
    <w:multiLevelType w:val="hybridMultilevel"/>
    <w:tmpl w:val="8F8A2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CA08F7"/>
    <w:multiLevelType w:val="hybridMultilevel"/>
    <w:tmpl w:val="5620A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3"/>
  </w:num>
  <w:num w:numId="4">
    <w:abstractNumId w:val="2"/>
  </w:num>
  <w:num w:numId="5">
    <w:abstractNumId w:val="4"/>
  </w:num>
  <w:num w:numId="6">
    <w:abstractNumId w:val="12"/>
  </w:num>
  <w:num w:numId="7">
    <w:abstractNumId w:val="17"/>
  </w:num>
  <w:num w:numId="8">
    <w:abstractNumId w:val="8"/>
  </w:num>
  <w:num w:numId="9">
    <w:abstractNumId w:val="16"/>
  </w:num>
  <w:num w:numId="10">
    <w:abstractNumId w:val="7"/>
  </w:num>
  <w:num w:numId="11">
    <w:abstractNumId w:val="3"/>
  </w:num>
  <w:num w:numId="12">
    <w:abstractNumId w:val="11"/>
  </w:num>
  <w:num w:numId="13">
    <w:abstractNumId w:val="5"/>
  </w:num>
  <w:num w:numId="14">
    <w:abstractNumId w:val="14"/>
  </w:num>
  <w:num w:numId="15">
    <w:abstractNumId w:val="6"/>
  </w:num>
  <w:num w:numId="16">
    <w:abstractNumId w:val="9"/>
  </w:num>
  <w:num w:numId="17">
    <w:abstractNumId w:val="1"/>
  </w:num>
  <w:num w:numId="1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rles Zimmer">
    <w15:presenceInfo w15:providerId="Windows Live" w15:userId="9f5e4f1546f2fa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350F"/>
    <w:rsid w:val="00011FF2"/>
    <w:rsid w:val="000212CB"/>
    <w:rsid w:val="00046C3F"/>
    <w:rsid w:val="000572A9"/>
    <w:rsid w:val="00075FA3"/>
    <w:rsid w:val="00090D10"/>
    <w:rsid w:val="000A5FE0"/>
    <w:rsid w:val="000B5FF7"/>
    <w:rsid w:val="000B66C8"/>
    <w:rsid w:val="000C7B22"/>
    <w:rsid w:val="000E3C4B"/>
    <w:rsid w:val="00127DF2"/>
    <w:rsid w:val="00131A87"/>
    <w:rsid w:val="001509E8"/>
    <w:rsid w:val="00176E43"/>
    <w:rsid w:val="001C7CC8"/>
    <w:rsid w:val="0022316E"/>
    <w:rsid w:val="002333F6"/>
    <w:rsid w:val="002501D0"/>
    <w:rsid w:val="002816A5"/>
    <w:rsid w:val="00283BEC"/>
    <w:rsid w:val="002973FF"/>
    <w:rsid w:val="002D7116"/>
    <w:rsid w:val="002E0017"/>
    <w:rsid w:val="002F5E45"/>
    <w:rsid w:val="0030629E"/>
    <w:rsid w:val="00306ABB"/>
    <w:rsid w:val="00317E13"/>
    <w:rsid w:val="003349ED"/>
    <w:rsid w:val="00346F7A"/>
    <w:rsid w:val="0036497A"/>
    <w:rsid w:val="0037534E"/>
    <w:rsid w:val="00385196"/>
    <w:rsid w:val="00385AE2"/>
    <w:rsid w:val="00393536"/>
    <w:rsid w:val="00394726"/>
    <w:rsid w:val="003C4233"/>
    <w:rsid w:val="0041269E"/>
    <w:rsid w:val="00421DD7"/>
    <w:rsid w:val="0043626F"/>
    <w:rsid w:val="004367C9"/>
    <w:rsid w:val="00487B8D"/>
    <w:rsid w:val="00487D07"/>
    <w:rsid w:val="004931CB"/>
    <w:rsid w:val="004C74CD"/>
    <w:rsid w:val="004E44BC"/>
    <w:rsid w:val="004E7FB7"/>
    <w:rsid w:val="00510AFE"/>
    <w:rsid w:val="0051301C"/>
    <w:rsid w:val="00523CDA"/>
    <w:rsid w:val="005608F9"/>
    <w:rsid w:val="005651E7"/>
    <w:rsid w:val="005774C7"/>
    <w:rsid w:val="005C568C"/>
    <w:rsid w:val="005E240B"/>
    <w:rsid w:val="005E7E2F"/>
    <w:rsid w:val="006203F5"/>
    <w:rsid w:val="00621156"/>
    <w:rsid w:val="00663153"/>
    <w:rsid w:val="006A0E24"/>
    <w:rsid w:val="006A6CC4"/>
    <w:rsid w:val="006B657F"/>
    <w:rsid w:val="006C221F"/>
    <w:rsid w:val="006D17FD"/>
    <w:rsid w:val="006D2B29"/>
    <w:rsid w:val="006E2B96"/>
    <w:rsid w:val="006E503F"/>
    <w:rsid w:val="006F3A44"/>
    <w:rsid w:val="0070503A"/>
    <w:rsid w:val="00751323"/>
    <w:rsid w:val="007565E0"/>
    <w:rsid w:val="00772A4C"/>
    <w:rsid w:val="0077736E"/>
    <w:rsid w:val="00785545"/>
    <w:rsid w:val="007922A1"/>
    <w:rsid w:val="007D1E11"/>
    <w:rsid w:val="00801E89"/>
    <w:rsid w:val="00822C99"/>
    <w:rsid w:val="008260B6"/>
    <w:rsid w:val="00842F32"/>
    <w:rsid w:val="00844089"/>
    <w:rsid w:val="00846D6A"/>
    <w:rsid w:val="00850CD4"/>
    <w:rsid w:val="00887149"/>
    <w:rsid w:val="008A6E3E"/>
    <w:rsid w:val="008B02FF"/>
    <w:rsid w:val="008B16F1"/>
    <w:rsid w:val="008B24BA"/>
    <w:rsid w:val="008B5EB3"/>
    <w:rsid w:val="008C4739"/>
    <w:rsid w:val="008F0D5A"/>
    <w:rsid w:val="008F0E0D"/>
    <w:rsid w:val="0092110B"/>
    <w:rsid w:val="00944459"/>
    <w:rsid w:val="00956C03"/>
    <w:rsid w:val="00977304"/>
    <w:rsid w:val="00982CC9"/>
    <w:rsid w:val="0099193D"/>
    <w:rsid w:val="009A594A"/>
    <w:rsid w:val="009C01FE"/>
    <w:rsid w:val="009C7DD6"/>
    <w:rsid w:val="009D28F8"/>
    <w:rsid w:val="00A242B1"/>
    <w:rsid w:val="00A271A5"/>
    <w:rsid w:val="00A44F16"/>
    <w:rsid w:val="00AA132C"/>
    <w:rsid w:val="00AA5ED8"/>
    <w:rsid w:val="00AC179F"/>
    <w:rsid w:val="00AC2CB7"/>
    <w:rsid w:val="00AF28CF"/>
    <w:rsid w:val="00AF4395"/>
    <w:rsid w:val="00B04316"/>
    <w:rsid w:val="00B04E2A"/>
    <w:rsid w:val="00B218FD"/>
    <w:rsid w:val="00B24880"/>
    <w:rsid w:val="00B46674"/>
    <w:rsid w:val="00B53996"/>
    <w:rsid w:val="00B7631B"/>
    <w:rsid w:val="00B826DB"/>
    <w:rsid w:val="00B856F6"/>
    <w:rsid w:val="00BB121C"/>
    <w:rsid w:val="00BB3545"/>
    <w:rsid w:val="00BB7B2C"/>
    <w:rsid w:val="00BC7B4D"/>
    <w:rsid w:val="00BD4AD4"/>
    <w:rsid w:val="00C00F71"/>
    <w:rsid w:val="00C070F0"/>
    <w:rsid w:val="00C4085C"/>
    <w:rsid w:val="00C6559C"/>
    <w:rsid w:val="00C65CF8"/>
    <w:rsid w:val="00C668CC"/>
    <w:rsid w:val="00CB0A59"/>
    <w:rsid w:val="00CE0016"/>
    <w:rsid w:val="00CE350F"/>
    <w:rsid w:val="00CE449F"/>
    <w:rsid w:val="00CF76BA"/>
    <w:rsid w:val="00D00EAE"/>
    <w:rsid w:val="00D25F69"/>
    <w:rsid w:val="00D4056C"/>
    <w:rsid w:val="00D532A1"/>
    <w:rsid w:val="00D83BB4"/>
    <w:rsid w:val="00D942CE"/>
    <w:rsid w:val="00DE004D"/>
    <w:rsid w:val="00DE5413"/>
    <w:rsid w:val="00E00D36"/>
    <w:rsid w:val="00E4438B"/>
    <w:rsid w:val="00E91821"/>
    <w:rsid w:val="00E93CEB"/>
    <w:rsid w:val="00EC0CBC"/>
    <w:rsid w:val="00EC642B"/>
    <w:rsid w:val="00ED2F3D"/>
    <w:rsid w:val="00EE10D6"/>
    <w:rsid w:val="00EF25A1"/>
    <w:rsid w:val="00F079D0"/>
    <w:rsid w:val="00F31B4A"/>
    <w:rsid w:val="00F325EF"/>
    <w:rsid w:val="00F90C08"/>
    <w:rsid w:val="00F96A10"/>
    <w:rsid w:val="00FA20AE"/>
    <w:rsid w:val="00FA44DE"/>
    <w:rsid w:val="00FB29AB"/>
    <w:rsid w:val="00FB45D1"/>
    <w:rsid w:val="00FD0368"/>
    <w:rsid w:val="00FF50C4"/>
    <w:rsid w:val="00FF5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6C3CFDB"/>
  <w15:docId w15:val="{92FEC399-3EC9-44B8-AB81-4DF893854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3C4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E3C4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35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350F"/>
    <w:rPr>
      <w:rFonts w:ascii="Tahoma" w:hAnsi="Tahoma" w:cs="Tahoma"/>
      <w:sz w:val="16"/>
      <w:szCs w:val="16"/>
    </w:rPr>
  </w:style>
  <w:style w:type="paragraph" w:styleId="NoSpacing">
    <w:name w:val="No Spacing"/>
    <w:link w:val="NoSpacingChar"/>
    <w:uiPriority w:val="1"/>
    <w:qFormat/>
    <w:rsid w:val="005E7E2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E7E2F"/>
    <w:rPr>
      <w:rFonts w:eastAsiaTheme="minorEastAsia"/>
      <w:lang w:eastAsia="ja-JP"/>
    </w:rPr>
  </w:style>
  <w:style w:type="character" w:customStyle="1" w:styleId="Heading1Char">
    <w:name w:val="Heading 1 Char"/>
    <w:basedOn w:val="DefaultParagraphFont"/>
    <w:link w:val="Heading1"/>
    <w:uiPriority w:val="9"/>
    <w:rsid w:val="000E3C4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0E3C4B"/>
    <w:pPr>
      <w:spacing w:line="259" w:lineRule="auto"/>
      <w:outlineLvl w:val="9"/>
    </w:pPr>
  </w:style>
  <w:style w:type="paragraph" w:styleId="TOC1">
    <w:name w:val="toc 1"/>
    <w:basedOn w:val="Normal"/>
    <w:next w:val="Normal"/>
    <w:autoRedefine/>
    <w:uiPriority w:val="39"/>
    <w:unhideWhenUsed/>
    <w:rsid w:val="000E3C4B"/>
    <w:pPr>
      <w:spacing w:after="100"/>
    </w:pPr>
  </w:style>
  <w:style w:type="character" w:styleId="Hyperlink">
    <w:name w:val="Hyperlink"/>
    <w:basedOn w:val="DefaultParagraphFont"/>
    <w:uiPriority w:val="99"/>
    <w:unhideWhenUsed/>
    <w:rsid w:val="000E3C4B"/>
    <w:rPr>
      <w:color w:val="0000FF" w:themeColor="hyperlink"/>
      <w:u w:val="single"/>
    </w:rPr>
  </w:style>
  <w:style w:type="character" w:customStyle="1" w:styleId="Heading2Char">
    <w:name w:val="Heading 2 Char"/>
    <w:basedOn w:val="DefaultParagraphFont"/>
    <w:link w:val="Heading2"/>
    <w:uiPriority w:val="9"/>
    <w:rsid w:val="000E3C4B"/>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0E3C4B"/>
    <w:pPr>
      <w:spacing w:after="100"/>
      <w:ind w:left="220"/>
    </w:pPr>
  </w:style>
  <w:style w:type="paragraph" w:styleId="ListParagraph">
    <w:name w:val="List Paragraph"/>
    <w:basedOn w:val="Normal"/>
    <w:uiPriority w:val="34"/>
    <w:qFormat/>
    <w:rsid w:val="00844089"/>
    <w:pPr>
      <w:ind w:left="720"/>
      <w:contextualSpacing/>
    </w:pPr>
  </w:style>
  <w:style w:type="paragraph" w:styleId="Caption">
    <w:name w:val="caption"/>
    <w:basedOn w:val="Normal"/>
    <w:next w:val="Normal"/>
    <w:uiPriority w:val="35"/>
    <w:unhideWhenUsed/>
    <w:qFormat/>
    <w:rsid w:val="00CB0A59"/>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sid w:val="00046C3F"/>
    <w:rPr>
      <w:sz w:val="16"/>
      <w:szCs w:val="16"/>
    </w:rPr>
  </w:style>
  <w:style w:type="paragraph" w:styleId="CommentText">
    <w:name w:val="annotation text"/>
    <w:basedOn w:val="Normal"/>
    <w:link w:val="CommentTextChar"/>
    <w:uiPriority w:val="99"/>
    <w:semiHidden/>
    <w:unhideWhenUsed/>
    <w:rsid w:val="00046C3F"/>
    <w:pPr>
      <w:spacing w:line="240" w:lineRule="auto"/>
    </w:pPr>
    <w:rPr>
      <w:sz w:val="20"/>
      <w:szCs w:val="20"/>
    </w:rPr>
  </w:style>
  <w:style w:type="character" w:customStyle="1" w:styleId="CommentTextChar">
    <w:name w:val="Comment Text Char"/>
    <w:basedOn w:val="DefaultParagraphFont"/>
    <w:link w:val="CommentText"/>
    <w:uiPriority w:val="99"/>
    <w:semiHidden/>
    <w:rsid w:val="00046C3F"/>
    <w:rPr>
      <w:sz w:val="20"/>
      <w:szCs w:val="20"/>
    </w:rPr>
  </w:style>
  <w:style w:type="paragraph" w:styleId="CommentSubject">
    <w:name w:val="annotation subject"/>
    <w:basedOn w:val="CommentText"/>
    <w:next w:val="CommentText"/>
    <w:link w:val="CommentSubjectChar"/>
    <w:uiPriority w:val="99"/>
    <w:semiHidden/>
    <w:unhideWhenUsed/>
    <w:rsid w:val="00046C3F"/>
    <w:rPr>
      <w:b/>
      <w:bCs/>
    </w:rPr>
  </w:style>
  <w:style w:type="character" w:customStyle="1" w:styleId="CommentSubjectChar">
    <w:name w:val="Comment Subject Char"/>
    <w:basedOn w:val="CommentTextChar"/>
    <w:link w:val="CommentSubject"/>
    <w:uiPriority w:val="99"/>
    <w:semiHidden/>
    <w:rsid w:val="00046C3F"/>
    <w:rPr>
      <w:b/>
      <w:bCs/>
      <w:sz w:val="20"/>
      <w:szCs w:val="20"/>
    </w:rPr>
  </w:style>
  <w:style w:type="paragraph" w:styleId="Header">
    <w:name w:val="header"/>
    <w:basedOn w:val="Normal"/>
    <w:link w:val="HeaderChar"/>
    <w:uiPriority w:val="99"/>
    <w:unhideWhenUsed/>
    <w:rsid w:val="00AF43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395"/>
  </w:style>
  <w:style w:type="paragraph" w:styleId="Footer">
    <w:name w:val="footer"/>
    <w:basedOn w:val="Normal"/>
    <w:link w:val="FooterChar"/>
    <w:uiPriority w:val="99"/>
    <w:unhideWhenUsed/>
    <w:rsid w:val="00AF43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3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eader" Target="header3.xml"/><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8.png"/><Relationship Id="rId29"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omments" Target="comments.xm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124005C20D84EACB93125FC41E3C2DB"/>
        <w:category>
          <w:name w:val="General"/>
          <w:gallery w:val="placeholder"/>
        </w:category>
        <w:types>
          <w:type w:val="bbPlcHdr"/>
        </w:types>
        <w:behaviors>
          <w:behavior w:val="content"/>
        </w:behaviors>
        <w:guid w:val="{7B9CAF0C-EB2E-4E89-95D2-A0950E0CA5D4}"/>
      </w:docPartPr>
      <w:docPartBody>
        <w:p w:rsidR="007C31BD" w:rsidRDefault="002932B7" w:rsidP="002932B7">
          <w:pPr>
            <w:pStyle w:val="5124005C20D84EACB93125FC41E3C2DB"/>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2B7"/>
    <w:rsid w:val="002932B7"/>
    <w:rsid w:val="003A691B"/>
    <w:rsid w:val="004E62AB"/>
    <w:rsid w:val="0056450E"/>
    <w:rsid w:val="00631BDB"/>
    <w:rsid w:val="007C31BD"/>
    <w:rsid w:val="00A84981"/>
    <w:rsid w:val="00AB277C"/>
    <w:rsid w:val="00F75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24005C20D84EACB93125FC41E3C2DB">
    <w:name w:val="5124005C20D84EACB93125FC41E3C2DB"/>
    <w:rsid w:val="002932B7"/>
  </w:style>
  <w:style w:type="paragraph" w:customStyle="1" w:styleId="9ACEAA0FFD2344C18D853D4660F37499">
    <w:name w:val="9ACEAA0FFD2344C18D853D4660F37499"/>
    <w:rsid w:val="002932B7"/>
  </w:style>
  <w:style w:type="paragraph" w:customStyle="1" w:styleId="199DF3A1EBED43D6866826BB178E5A92">
    <w:name w:val="199DF3A1EBED43D6866826BB178E5A92"/>
    <w:rsid w:val="002932B7"/>
  </w:style>
  <w:style w:type="paragraph" w:customStyle="1" w:styleId="C44761C1A58E49A4B4A8C953AABF1D1E">
    <w:name w:val="C44761C1A58E49A4B4A8C953AABF1D1E"/>
    <w:rsid w:val="002932B7"/>
  </w:style>
  <w:style w:type="paragraph" w:customStyle="1" w:styleId="F4BEADA225E24E3EB3454F152B2971EB">
    <w:name w:val="F4BEADA225E24E3EB3454F152B2971EB"/>
    <w:rsid w:val="002932B7"/>
  </w:style>
  <w:style w:type="paragraph" w:customStyle="1" w:styleId="8541D807A4064D63A72F3943EDC1594E">
    <w:name w:val="8541D807A4064D63A72F3943EDC1594E"/>
    <w:rsid w:val="002932B7"/>
  </w:style>
  <w:style w:type="paragraph" w:customStyle="1" w:styleId="6027327D290741F6AD52267B118D48EF">
    <w:name w:val="6027327D290741F6AD52267B118D48EF"/>
    <w:rsid w:val="002932B7"/>
  </w:style>
  <w:style w:type="paragraph" w:customStyle="1" w:styleId="F10AF13667E94243A698F0D3158C6D10">
    <w:name w:val="F10AF13667E94243A698F0D3158C6D10"/>
    <w:rsid w:val="002932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603F38-B354-487A-B484-464D3AF28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2994</Words>
  <Characters>17066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Open Waters User Guide</vt:lpstr>
    </vt:vector>
  </TitlesOfParts>
  <Company>OTIE</Company>
  <LinksUpToDate>false</LinksUpToDate>
  <CharactersWithSpaces>20020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Waters User Guide</dc:title>
  <dc:creator>EP-D-11-060</dc:creator>
  <cp:lastModifiedBy>Charles Zimmer</cp:lastModifiedBy>
  <cp:revision>7</cp:revision>
  <dcterms:created xsi:type="dcterms:W3CDTF">2015-08-06T19:57:00Z</dcterms:created>
  <dcterms:modified xsi:type="dcterms:W3CDTF">2015-08-11T15:38:00Z</dcterms:modified>
</cp:coreProperties>
</file>